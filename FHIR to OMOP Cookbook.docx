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805674">
      <w:r>
        <w:rPr>
          <w:noProof/>
        </w:rPr>
        <w:pict w14:anchorId="131EBA15">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198D1B88"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 xml:space="preserve">but with the ambitious goal of addressing the needs of both the HL7 FHIR and OHDSI communities who seek to integrate both data models and tools. References are made to relevant sections </w:t>
      </w:r>
      <w:r w:rsidR="00A838AB">
        <w:t>in</w:t>
      </w:r>
      <w:r>
        <w:t xml:space="preserve"> the Book of OHDSI where appropriate.</w:t>
      </w:r>
    </w:p>
    <w:p w14:paraId="65C5B283" w14:textId="77777777" w:rsidR="00DB3123" w:rsidRDefault="00000000">
      <w:pPr>
        <w:pStyle w:val="Heading2"/>
        <w:numPr>
          <w:ilvl w:val="1"/>
          <w:numId w:val="2"/>
        </w:numPr>
      </w:pPr>
      <w:bookmarkStart w:id="2" w:name="_Toc180574117"/>
      <w:r>
        <w:t>Target Audience</w:t>
      </w:r>
      <w:bookmarkEnd w:id="2"/>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5565FD5B" w:rsidR="00DB3123" w:rsidRDefault="00000000">
      <w:pPr>
        <w:numPr>
          <w:ilvl w:val="0"/>
          <w:numId w:val="15"/>
        </w:numPr>
        <w:spacing w:line="276" w:lineRule="auto"/>
      </w:pPr>
      <w:r>
        <w:t xml:space="preserve">FHIR experts who want to better understand how to integrate with </w:t>
      </w:r>
      <w:r w:rsidR="00A838AB">
        <w:rPr>
          <w:lang w:val="en-US"/>
        </w:rPr>
        <w:t>O</w:t>
      </w:r>
      <w:r w:rsidR="00A838AB">
        <w:rPr>
          <w:lang w:val="en-US" w:bidi="he-IL"/>
        </w:rPr>
        <w:t>HDSI</w:t>
      </w:r>
      <w:r>
        <w:t>.</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3" w:name="_Toc180574118"/>
      <w:r>
        <w:t>Scope and Assumptions</w:t>
      </w:r>
      <w:bookmarkEnd w:id="3"/>
    </w:p>
    <w:p w14:paraId="528175DE" w14:textId="50CB33B5" w:rsidR="000416D6" w:rsidRDefault="000416D6">
      <w:r>
        <w:t>We recognize that FHIR profiles may extend elements for a given purpose</w:t>
      </w:r>
      <w:r w:rsidR="003561CD">
        <w:rPr>
          <w:lang w:val="en-US"/>
        </w:rPr>
        <w:t xml:space="preserve">. </w:t>
      </w:r>
      <w:r>
        <w:t xml:space="preserv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4" w:name="_Toc180574119"/>
      <w:r>
        <w:t>Background</w:t>
      </w:r>
      <w:bookmarkEnd w:id="4"/>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5" w:name="_Toc180574120"/>
      <w:r>
        <w:t>Conventions</w:t>
      </w:r>
      <w:bookmarkEnd w:id="5"/>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6" w:name="_Toc180574121"/>
      <w:r>
        <w:t>Mapping Principles and Methodology</w:t>
      </w:r>
      <w:bookmarkEnd w:id="6"/>
      <w:r>
        <w:t xml:space="preserve"> </w:t>
      </w:r>
    </w:p>
    <w:p w14:paraId="5D46C761" w14:textId="3F9087E5" w:rsidR="00DB3123" w:rsidRDefault="00000000">
      <w:r>
        <w:t xml:space="preserve">Mapping principles and strategies were determined based on framework design principles and assumptions further described in Appendix </w:t>
      </w:r>
      <w:r w:rsidR="003561CD">
        <w:t>C</w:t>
      </w:r>
      <w:r>
        <w:t>.</w:t>
      </w:r>
    </w:p>
    <w:p w14:paraId="7F5BBA36" w14:textId="535C49F0" w:rsidR="00DB3123" w:rsidRDefault="00000000">
      <w:pPr>
        <w:pStyle w:val="Heading2"/>
        <w:numPr>
          <w:ilvl w:val="1"/>
          <w:numId w:val="2"/>
        </w:numPr>
      </w:pPr>
      <w:bookmarkStart w:id="7" w:name="_Toc180574122"/>
      <w:r>
        <w:t xml:space="preserve">Holistic </w:t>
      </w:r>
      <w:r w:rsidR="00991CBA">
        <w:t xml:space="preserve">Methodology </w:t>
      </w:r>
      <w:r>
        <w:t>Approach</w:t>
      </w:r>
      <w:r w:rsidR="00991CBA">
        <w:t xml:space="preserve"> (HMA)</w:t>
      </w:r>
      <w:r>
        <w:t xml:space="preserve"> to Mapping</w:t>
      </w:r>
      <w:bookmarkEnd w:id="7"/>
    </w:p>
    <w:p w14:paraId="7D03B1FC" w14:textId="02DB39F4" w:rsidR="00DB3123" w:rsidRDefault="00000000">
      <w:r>
        <w:t xml:space="preserve">We propose a </w:t>
      </w:r>
      <w:r w:rsidR="00991CBA">
        <w:t>H</w:t>
      </w:r>
      <w:r>
        <w:t xml:space="preserve">olistic </w:t>
      </w:r>
      <w:r w:rsidR="00991CBA">
        <w:t>M</w:t>
      </w:r>
      <w:r>
        <w:t xml:space="preserve">ethodology </w:t>
      </w:r>
      <w:r w:rsidR="00991CBA">
        <w:t>A</w:t>
      </w:r>
      <w:r>
        <w:t>pproach</w:t>
      </w:r>
      <w:r w:rsidR="00991CBA">
        <w:t xml:space="preserve"> to the </w:t>
      </w:r>
      <w:r>
        <w:t xml:space="preserve">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2F4AFCF0" w:rsidR="00DB3123" w:rsidRDefault="00000000">
      <w:pPr>
        <w:numPr>
          <w:ilvl w:val="0"/>
          <w:numId w:val="7"/>
        </w:numPr>
        <w:spacing w:after="0"/>
      </w:pPr>
      <w:r>
        <w:t>Identify the FHIR element</w:t>
      </w:r>
      <w:r w:rsidR="004252B5">
        <w:rPr>
          <w:rFonts w:hint="cs"/>
          <w:rtl/>
          <w:lang w:bidi="he-IL"/>
        </w:rPr>
        <w:t xml:space="preserve"> </w:t>
      </w:r>
      <w:r w:rsidR="004252B5">
        <w:t>definitions</w:t>
      </w:r>
      <w:r>
        <w:t xml:space="preserve">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385A0E34" w:rsidR="00DB3123" w:rsidRDefault="00000000">
      <w:pPr>
        <w:numPr>
          <w:ilvl w:val="0"/>
          <w:numId w:val="7"/>
        </w:numPr>
        <w:spacing w:after="0"/>
      </w:pPr>
      <w:r>
        <w:t>Identify or generate FHIR profiles which align with the intended study</w:t>
      </w:r>
      <w:r w:rsidR="00E46DED">
        <w:t xml:space="preserve"> or data-lake</w:t>
      </w:r>
      <w:r>
        <w:t xml:space="preserve">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Pr="009D5207" w:rsidRDefault="00000000">
      <w:pPr>
        <w:spacing w:after="120"/>
        <w:rPr>
          <w:lang w:val="en-US" w:bidi="he-IL"/>
        </w:rPr>
      </w:pPr>
      <w:commentRangeStart w:id="8"/>
      <w:r>
        <w:t xml:space="preserve">The flowchart consist of 4 main categories of tasks: </w:t>
      </w:r>
      <w:commentRangeEnd w:id="8"/>
      <w:r w:rsidR="00B514E6">
        <w:rPr>
          <w:rStyle w:val="CommentReference"/>
        </w:rPr>
        <w:commentReference w:id="8"/>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6AD65EFA" w:rsidR="00DB3123" w:rsidRDefault="00000000">
      <w:pPr>
        <w:numPr>
          <w:ilvl w:val="0"/>
          <w:numId w:val="14"/>
        </w:numPr>
        <w:pBdr>
          <w:top w:val="nil"/>
          <w:left w:val="nil"/>
          <w:bottom w:val="nil"/>
          <w:right w:val="nil"/>
          <w:between w:val="nil"/>
        </w:pBdr>
        <w:spacing w:after="0"/>
      </w:pPr>
      <w:r>
        <w:t xml:space="preserve">Mapping the defining FHIR resource element to the OMOP </w:t>
      </w:r>
      <w:r w:rsidR="00B83938">
        <w:t xml:space="preserve">standard </w:t>
      </w:r>
      <w:r w:rsidR="003B0886">
        <w:t>concepts</w:t>
      </w:r>
      <w:r>
        <w:t xml:space="preserve">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9" w:name="_Toc180574123"/>
      <w:r>
        <w:lastRenderedPageBreak/>
        <w:t>Lessons learned from actual FHIR to OMOP transformations</w:t>
      </w:r>
      <w:bookmarkEnd w:id="9"/>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10" w:name="_Toc180574124"/>
      <w:r>
        <w:t>Practical Examples and Case Studies</w:t>
      </w:r>
      <w:bookmarkEnd w:id="10"/>
    </w:p>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1" w:name="_Toc180574125"/>
      <w:r>
        <w:t>General Patterns</w:t>
      </w:r>
      <w:bookmarkEnd w:id="11"/>
    </w:p>
    <w:p w14:paraId="188D50CC" w14:textId="5A5ADC8C" w:rsidR="000071D4" w:rsidRDefault="00000000" w:rsidP="000071D4">
      <w:r>
        <w:t>This section summarizes structural and semantic mapping patterns that apply to multiple FHIR resources and is not specific to a clinical specialty or domain.</w:t>
      </w:r>
    </w:p>
    <w:p w14:paraId="14513B89" w14:textId="395DFACD" w:rsidR="004252B5" w:rsidRDefault="00B366BB" w:rsidP="00B366BB">
      <w:r>
        <w:rPr>
          <w:lang w:val="en-US"/>
        </w:rPr>
        <w:t>Our</w:t>
      </w:r>
      <w:r w:rsidR="004252B5">
        <w:rPr>
          <w:lang w:val="en-US"/>
        </w:rPr>
        <w:t xml:space="preserve"> </w:t>
      </w:r>
      <w:r w:rsidR="004252B5" w:rsidRPr="004252B5">
        <w:rPr>
          <w:lang w:val="en-US"/>
        </w:rPr>
        <w:t>Holistic Methodology Approach</w:t>
      </w:r>
      <w:r>
        <w:rPr>
          <w:lang w:val="en-US"/>
        </w:rPr>
        <w:t xml:space="preserve"> </w:t>
      </w:r>
      <w:r w:rsidR="004252B5">
        <w:rPr>
          <w:lang w:val="en-US"/>
        </w:rPr>
        <w:t>(</w:t>
      </w:r>
      <w:r>
        <w:rPr>
          <w:lang w:val="en-US"/>
        </w:rPr>
        <w:t>HMA</w:t>
      </w:r>
      <w:r w:rsidR="004252B5">
        <w:rPr>
          <w:lang w:val="en-US"/>
        </w:rPr>
        <w:t>)</w:t>
      </w:r>
      <w:r>
        <w:rPr>
          <w:lang w:val="en-US"/>
        </w:rPr>
        <w:t xml:space="preserve"> mapping is based on the </w:t>
      </w:r>
      <w:r w:rsidR="00197BB4">
        <w:rPr>
          <w:lang w:val="en-US"/>
        </w:rPr>
        <w:t>main</w:t>
      </w:r>
      <w:r>
        <w:rPr>
          <w:lang w:val="en-US"/>
        </w:rPr>
        <w:t xml:space="preserve"> element for each </w:t>
      </w:r>
      <w:r w:rsidR="008559BF">
        <w:rPr>
          <w:lang w:val="en-US"/>
        </w:rPr>
        <w:t xml:space="preserve">FHIR </w:t>
      </w:r>
      <w:r>
        <w:rPr>
          <w:lang w:val="en-US"/>
        </w:rPr>
        <w:t xml:space="preserve">resource, however, in the following table we present the </w:t>
      </w:r>
      <w:r w:rsidRPr="00B366BB">
        <w:t xml:space="preserve">common </w:t>
      </w:r>
      <w:r>
        <w:rPr>
          <w:lang w:val="en-US"/>
        </w:rPr>
        <w:t xml:space="preserve">mapping of </w:t>
      </w:r>
      <w:r w:rsidRPr="00B366BB">
        <w:t>FHIR resource types to their corresponding OMOP CDM domain</w:t>
      </w:r>
      <w:r w:rsidR="00EC4990">
        <w:t>/Table</w:t>
      </w:r>
      <w:r w:rsidRPr="00B366BB">
        <w:t xml:space="preserve">. </w:t>
      </w:r>
    </w:p>
    <w:p w14:paraId="11DF24D8" w14:textId="6D2AA5CA" w:rsidR="00B366BB" w:rsidRPr="00B366BB" w:rsidRDefault="00B366BB" w:rsidP="00B366BB">
      <w:r w:rsidRPr="00B366BB">
        <w:lastRenderedPageBreak/>
        <w:t>The table below represents one commonly referenced mapping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5"/>
        <w:gridCol w:w="2501"/>
        <w:gridCol w:w="4334"/>
      </w:tblGrid>
      <w:tr w:rsidR="00B366BB" w:rsidRPr="00B366BB" w14:paraId="3F71E40E" w14:textId="77777777" w:rsidTr="00B366BB">
        <w:trPr>
          <w:tblHeader/>
          <w:tblCellSpacing w:w="15" w:type="dxa"/>
        </w:trPr>
        <w:tc>
          <w:tcPr>
            <w:tcW w:w="0" w:type="auto"/>
            <w:vAlign w:val="center"/>
            <w:hideMark/>
          </w:tcPr>
          <w:p w14:paraId="389523FF" w14:textId="77777777" w:rsidR="00B366BB" w:rsidRPr="00B366BB" w:rsidRDefault="00B366BB" w:rsidP="00B366BB">
            <w:pPr>
              <w:rPr>
                <w:b/>
                <w:bCs/>
              </w:rPr>
            </w:pPr>
            <w:r w:rsidRPr="00B366BB">
              <w:rPr>
                <w:b/>
                <w:bCs/>
              </w:rPr>
              <w:t>FHIR Resource Type</w:t>
            </w:r>
          </w:p>
        </w:tc>
        <w:tc>
          <w:tcPr>
            <w:tcW w:w="0" w:type="auto"/>
            <w:vAlign w:val="center"/>
            <w:hideMark/>
          </w:tcPr>
          <w:p w14:paraId="4C92C9F3" w14:textId="77777777" w:rsidR="00B366BB" w:rsidRPr="00B366BB" w:rsidRDefault="00B366BB" w:rsidP="00B366BB">
            <w:pPr>
              <w:rPr>
                <w:b/>
                <w:bCs/>
              </w:rPr>
            </w:pPr>
            <w:r w:rsidRPr="00B366BB">
              <w:rPr>
                <w:b/>
                <w:bCs/>
              </w:rPr>
              <w:t>OMOP Domain (CDM Table)</w:t>
            </w:r>
          </w:p>
        </w:tc>
        <w:tc>
          <w:tcPr>
            <w:tcW w:w="0" w:type="auto"/>
            <w:vAlign w:val="center"/>
            <w:hideMark/>
          </w:tcPr>
          <w:p w14:paraId="365A40BA" w14:textId="77777777" w:rsidR="00B366BB" w:rsidRPr="00B366BB" w:rsidRDefault="00B366BB" w:rsidP="00B366BB">
            <w:pPr>
              <w:rPr>
                <w:b/>
                <w:bCs/>
              </w:rPr>
            </w:pPr>
            <w:r w:rsidRPr="00B366BB">
              <w:rPr>
                <w:b/>
                <w:bCs/>
              </w:rPr>
              <w:t>Notes/Mapping Considerations</w:t>
            </w:r>
          </w:p>
        </w:tc>
      </w:tr>
      <w:tr w:rsidR="00B366BB" w:rsidRPr="00B366BB" w14:paraId="204A6842" w14:textId="77777777" w:rsidTr="00B366BB">
        <w:trPr>
          <w:tblCellSpacing w:w="15" w:type="dxa"/>
        </w:trPr>
        <w:tc>
          <w:tcPr>
            <w:tcW w:w="0" w:type="auto"/>
            <w:vAlign w:val="center"/>
            <w:hideMark/>
          </w:tcPr>
          <w:p w14:paraId="0F46C7AD" w14:textId="77777777" w:rsidR="00B366BB" w:rsidRPr="00B366BB" w:rsidRDefault="00B366BB" w:rsidP="00B366BB">
            <w:r w:rsidRPr="00B366BB">
              <w:rPr>
                <w:b/>
                <w:bCs/>
              </w:rPr>
              <w:t>Patient</w:t>
            </w:r>
          </w:p>
        </w:tc>
        <w:tc>
          <w:tcPr>
            <w:tcW w:w="0" w:type="auto"/>
            <w:vAlign w:val="center"/>
            <w:hideMark/>
          </w:tcPr>
          <w:p w14:paraId="2967027A" w14:textId="77777777" w:rsidR="00B366BB" w:rsidRPr="00B366BB" w:rsidRDefault="00B366BB" w:rsidP="00B366BB">
            <w:r w:rsidRPr="00B366BB">
              <w:t>Person</w:t>
            </w:r>
          </w:p>
        </w:tc>
        <w:tc>
          <w:tcPr>
            <w:tcW w:w="0" w:type="auto"/>
            <w:vAlign w:val="center"/>
            <w:hideMark/>
          </w:tcPr>
          <w:p w14:paraId="6FD6D8DC" w14:textId="77777777" w:rsidR="00B366BB" w:rsidRPr="00B366BB" w:rsidRDefault="00B366BB" w:rsidP="00B366BB">
            <w:r w:rsidRPr="00B366BB">
              <w:t>Direct mapping of patient demographics.</w:t>
            </w:r>
          </w:p>
        </w:tc>
      </w:tr>
      <w:tr w:rsidR="00B366BB" w:rsidRPr="00B366BB" w14:paraId="52D7037C" w14:textId="77777777" w:rsidTr="00B366BB">
        <w:trPr>
          <w:tblCellSpacing w:w="15" w:type="dxa"/>
        </w:trPr>
        <w:tc>
          <w:tcPr>
            <w:tcW w:w="0" w:type="auto"/>
            <w:vAlign w:val="center"/>
            <w:hideMark/>
          </w:tcPr>
          <w:p w14:paraId="618E7B06" w14:textId="77777777" w:rsidR="00B366BB" w:rsidRPr="00B366BB" w:rsidRDefault="00B366BB" w:rsidP="00B366BB">
            <w:r w:rsidRPr="00B366BB">
              <w:rPr>
                <w:b/>
                <w:bCs/>
              </w:rPr>
              <w:t>Practitioner</w:t>
            </w:r>
          </w:p>
        </w:tc>
        <w:tc>
          <w:tcPr>
            <w:tcW w:w="0" w:type="auto"/>
            <w:vAlign w:val="center"/>
            <w:hideMark/>
          </w:tcPr>
          <w:p w14:paraId="32128739" w14:textId="77777777" w:rsidR="00B366BB" w:rsidRPr="00B366BB" w:rsidRDefault="00B366BB" w:rsidP="00B366BB">
            <w:r w:rsidRPr="00B366BB">
              <w:t>Provider</w:t>
            </w:r>
          </w:p>
        </w:tc>
        <w:tc>
          <w:tcPr>
            <w:tcW w:w="0" w:type="auto"/>
            <w:vAlign w:val="center"/>
            <w:hideMark/>
          </w:tcPr>
          <w:p w14:paraId="0BDA5AB8" w14:textId="77777777" w:rsidR="00B366BB" w:rsidRPr="00B366BB" w:rsidRDefault="00B366BB" w:rsidP="00B366BB">
            <w:r w:rsidRPr="00B366BB">
              <w:t>Represents clinicians/providers involved in care.</w:t>
            </w:r>
          </w:p>
        </w:tc>
      </w:tr>
      <w:tr w:rsidR="00B366BB" w:rsidRPr="00B366BB" w14:paraId="7E9B619F" w14:textId="77777777" w:rsidTr="00B366BB">
        <w:trPr>
          <w:tblCellSpacing w:w="15" w:type="dxa"/>
        </w:trPr>
        <w:tc>
          <w:tcPr>
            <w:tcW w:w="0" w:type="auto"/>
            <w:vAlign w:val="center"/>
            <w:hideMark/>
          </w:tcPr>
          <w:p w14:paraId="1DAD8032" w14:textId="77777777" w:rsidR="00B366BB" w:rsidRPr="00B366BB" w:rsidRDefault="00B366BB" w:rsidP="00B366BB">
            <w:r w:rsidRPr="00B366BB">
              <w:rPr>
                <w:b/>
                <w:bCs/>
              </w:rPr>
              <w:t>Organization</w:t>
            </w:r>
          </w:p>
        </w:tc>
        <w:tc>
          <w:tcPr>
            <w:tcW w:w="0" w:type="auto"/>
            <w:vAlign w:val="center"/>
            <w:hideMark/>
          </w:tcPr>
          <w:p w14:paraId="241BB0F8" w14:textId="77777777" w:rsidR="00B366BB" w:rsidRPr="00B366BB" w:rsidRDefault="00B366BB" w:rsidP="00B366BB">
            <w:r w:rsidRPr="00B366BB">
              <w:t>Care Site / Organization</w:t>
            </w:r>
          </w:p>
        </w:tc>
        <w:tc>
          <w:tcPr>
            <w:tcW w:w="0" w:type="auto"/>
            <w:vAlign w:val="center"/>
            <w:hideMark/>
          </w:tcPr>
          <w:p w14:paraId="5560D36A" w14:textId="77777777" w:rsidR="00B366BB" w:rsidRPr="00B366BB" w:rsidRDefault="00B366BB" w:rsidP="00B366BB">
            <w:r w:rsidRPr="00B366BB">
              <w:t>May map to the care site table (or an organizational table) depending on the implementation.</w:t>
            </w:r>
          </w:p>
        </w:tc>
      </w:tr>
      <w:tr w:rsidR="00B366BB" w:rsidRPr="00B366BB" w14:paraId="479C49C3" w14:textId="77777777" w:rsidTr="00B366BB">
        <w:trPr>
          <w:tblCellSpacing w:w="15" w:type="dxa"/>
        </w:trPr>
        <w:tc>
          <w:tcPr>
            <w:tcW w:w="0" w:type="auto"/>
            <w:vAlign w:val="center"/>
            <w:hideMark/>
          </w:tcPr>
          <w:p w14:paraId="29FD01FB" w14:textId="77777777" w:rsidR="00B366BB" w:rsidRPr="00B366BB" w:rsidRDefault="00B366BB" w:rsidP="00B366BB">
            <w:r w:rsidRPr="00B366BB">
              <w:rPr>
                <w:b/>
                <w:bCs/>
              </w:rPr>
              <w:t>Encounter</w:t>
            </w:r>
          </w:p>
        </w:tc>
        <w:tc>
          <w:tcPr>
            <w:tcW w:w="0" w:type="auto"/>
            <w:vAlign w:val="center"/>
            <w:hideMark/>
          </w:tcPr>
          <w:p w14:paraId="6A41BF57" w14:textId="4979DDDC" w:rsidR="00B366BB" w:rsidRPr="00B366BB" w:rsidRDefault="00B366BB" w:rsidP="00B366BB">
            <w:r w:rsidRPr="00B366BB">
              <w:t>Visit</w:t>
            </w:r>
            <w:r w:rsidR="00ED351B">
              <w:t>_</w:t>
            </w:r>
            <w:r w:rsidRPr="00B366BB">
              <w:t>Occurrence</w:t>
            </w:r>
          </w:p>
        </w:tc>
        <w:tc>
          <w:tcPr>
            <w:tcW w:w="0" w:type="auto"/>
            <w:vAlign w:val="center"/>
            <w:hideMark/>
          </w:tcPr>
          <w:p w14:paraId="77565F8B" w14:textId="77777777" w:rsidR="00B366BB" w:rsidRPr="00B366BB" w:rsidRDefault="00B366BB" w:rsidP="00B366BB">
            <w:r w:rsidRPr="00B366BB">
              <w:t>Captures details of visits, admissions, and other encounters.</w:t>
            </w:r>
          </w:p>
        </w:tc>
      </w:tr>
      <w:tr w:rsidR="0065063E" w:rsidRPr="00B366BB" w14:paraId="4890C267" w14:textId="77777777" w:rsidTr="0065063E">
        <w:trPr>
          <w:tblCellSpacing w:w="15" w:type="dxa"/>
        </w:trPr>
        <w:tc>
          <w:tcPr>
            <w:tcW w:w="0" w:type="auto"/>
            <w:vAlign w:val="center"/>
            <w:hideMark/>
          </w:tcPr>
          <w:p w14:paraId="51C697D4" w14:textId="3FBD97FB" w:rsidR="0065063E" w:rsidRPr="009D5207" w:rsidRDefault="0065063E" w:rsidP="0065063E">
            <w:pPr>
              <w:rPr>
                <w:rtl/>
                <w:lang w:val="en-US" w:bidi="he-IL"/>
              </w:rPr>
            </w:pPr>
            <w:r w:rsidRPr="00B366BB">
              <w:rPr>
                <w:b/>
                <w:bCs/>
              </w:rPr>
              <w:t>Condition</w:t>
            </w:r>
            <w:r w:rsidR="004252B5">
              <w:rPr>
                <w:b/>
                <w:bCs/>
                <w:lang w:val="en-US"/>
              </w:rPr>
              <w:t xml:space="preserve"> </w:t>
            </w:r>
            <w:commentRangeStart w:id="12"/>
            <w:commentRangeStart w:id="13"/>
            <w:del w:id="14" w:author="MLT" w:date="2025-02-20T15:38:00Z" w16du:dateUtc="2025-02-20T20:38:00Z">
              <w:r w:rsidR="004252B5" w:rsidDel="00D5620F">
                <w:rPr>
                  <w:b/>
                  <w:bCs/>
                  <w:lang w:val="en-US"/>
                </w:rPr>
                <w:delText>(if not general info)</w:delText>
              </w:r>
              <w:commentRangeEnd w:id="12"/>
              <w:r w:rsidR="00C60A57" w:rsidDel="00D5620F">
                <w:rPr>
                  <w:rStyle w:val="CommentReference"/>
                </w:rPr>
                <w:commentReference w:id="12"/>
              </w:r>
              <w:commentRangeEnd w:id="13"/>
              <w:r w:rsidR="00D5620F" w:rsidDel="00D5620F">
                <w:rPr>
                  <w:rStyle w:val="CommentReference"/>
                </w:rPr>
                <w:commentReference w:id="13"/>
              </w:r>
            </w:del>
          </w:p>
        </w:tc>
        <w:tc>
          <w:tcPr>
            <w:tcW w:w="0" w:type="auto"/>
            <w:hideMark/>
          </w:tcPr>
          <w:p w14:paraId="4ABB7FA0" w14:textId="4DC079B1" w:rsidR="0065063E" w:rsidRPr="009D5207" w:rsidRDefault="0065063E" w:rsidP="0065063E">
            <w:pPr>
              <w:rPr>
                <w:lang w:val="en-US"/>
              </w:rPr>
            </w:pPr>
            <w:r w:rsidRPr="00761724">
              <w:t>Condition</w:t>
            </w:r>
            <w:r w:rsidR="00ED351B">
              <w:t>_</w:t>
            </w:r>
            <w:r w:rsidRPr="00761724">
              <w:t>Occurrence</w:t>
            </w:r>
          </w:p>
        </w:tc>
        <w:tc>
          <w:tcPr>
            <w:tcW w:w="0" w:type="auto"/>
            <w:hideMark/>
          </w:tcPr>
          <w:p w14:paraId="161BEE46" w14:textId="3252F2AA" w:rsidR="0065063E" w:rsidRPr="00BE479C" w:rsidRDefault="0065063E" w:rsidP="0065063E">
            <w:pPr>
              <w:spacing w:after="0"/>
            </w:pPr>
            <w:r w:rsidRPr="00761724">
              <w:t>Represents clinical conditions and diagnoses (e.g., problems on the problem list).</w:t>
            </w:r>
          </w:p>
        </w:tc>
      </w:tr>
      <w:tr w:rsidR="00B366BB" w:rsidRPr="00B366BB" w14:paraId="2328AA87" w14:textId="77777777" w:rsidTr="00B366BB">
        <w:trPr>
          <w:tblCellSpacing w:w="15" w:type="dxa"/>
        </w:trPr>
        <w:tc>
          <w:tcPr>
            <w:tcW w:w="0" w:type="auto"/>
            <w:vAlign w:val="center"/>
            <w:hideMark/>
          </w:tcPr>
          <w:p w14:paraId="747ED47D" w14:textId="77777777" w:rsidR="00B366BB" w:rsidRPr="00B366BB" w:rsidRDefault="00B366BB" w:rsidP="00B366BB">
            <w:r w:rsidRPr="00B366BB">
              <w:rPr>
                <w:b/>
                <w:bCs/>
              </w:rPr>
              <w:t>Procedure</w:t>
            </w:r>
          </w:p>
        </w:tc>
        <w:tc>
          <w:tcPr>
            <w:tcW w:w="0" w:type="auto"/>
            <w:vAlign w:val="center"/>
            <w:hideMark/>
          </w:tcPr>
          <w:p w14:paraId="40AAAEE7" w14:textId="5B04BF55" w:rsidR="00B366BB" w:rsidRPr="00B366BB" w:rsidRDefault="00B366BB" w:rsidP="00B366BB">
            <w:r w:rsidRPr="00B366BB">
              <w:t>Procedure</w:t>
            </w:r>
            <w:r w:rsidR="00ED351B">
              <w:t>_</w:t>
            </w:r>
            <w:r w:rsidRPr="00B366BB">
              <w:t>Occurrence</w:t>
            </w:r>
          </w:p>
        </w:tc>
        <w:tc>
          <w:tcPr>
            <w:tcW w:w="0" w:type="auto"/>
            <w:vAlign w:val="center"/>
            <w:hideMark/>
          </w:tcPr>
          <w:p w14:paraId="6F04B88B" w14:textId="77777777" w:rsidR="00B366BB" w:rsidRPr="00B366BB" w:rsidRDefault="00B366BB" w:rsidP="00B366BB">
            <w:r w:rsidRPr="00B366BB">
              <w:t>Records interventions and procedures performed on a patient.</w:t>
            </w:r>
          </w:p>
        </w:tc>
      </w:tr>
      <w:tr w:rsidR="00B366BB" w:rsidRPr="00B366BB" w14:paraId="30458C8A" w14:textId="77777777" w:rsidTr="00B366BB">
        <w:trPr>
          <w:tblCellSpacing w:w="15" w:type="dxa"/>
        </w:trPr>
        <w:tc>
          <w:tcPr>
            <w:tcW w:w="0" w:type="auto"/>
            <w:vAlign w:val="center"/>
            <w:hideMark/>
          </w:tcPr>
          <w:p w14:paraId="6A22C499" w14:textId="77777777" w:rsidR="00B366BB" w:rsidRPr="00B366BB" w:rsidRDefault="00B366BB" w:rsidP="00B366BB">
            <w:r w:rsidRPr="00B366BB">
              <w:rPr>
                <w:b/>
                <w:bCs/>
              </w:rPr>
              <w:t>Observation</w:t>
            </w:r>
          </w:p>
        </w:tc>
        <w:tc>
          <w:tcPr>
            <w:tcW w:w="0" w:type="auto"/>
            <w:vAlign w:val="center"/>
            <w:hideMark/>
          </w:tcPr>
          <w:p w14:paraId="52DD0D54" w14:textId="3FF0DA02" w:rsidR="00B366BB" w:rsidRPr="009D5207" w:rsidRDefault="00B366BB" w:rsidP="00B366BB">
            <w:pPr>
              <w:rPr>
                <w:lang w:val="en-US"/>
              </w:rPr>
            </w:pPr>
            <w:r w:rsidRPr="00B366BB">
              <w:t>Measurement / Observation</w:t>
            </w:r>
            <w:r w:rsidR="007E3C94">
              <w:rPr>
                <w:lang w:val="en-US"/>
              </w:rPr>
              <w:t>/ Condition</w:t>
            </w:r>
          </w:p>
        </w:tc>
        <w:tc>
          <w:tcPr>
            <w:tcW w:w="0" w:type="auto"/>
            <w:vAlign w:val="center"/>
            <w:hideMark/>
          </w:tcPr>
          <w:p w14:paraId="05553100" w14:textId="77777777" w:rsidR="00B366BB" w:rsidRPr="00B366BB" w:rsidRDefault="00B366BB" w:rsidP="00B366BB">
            <w:r w:rsidRPr="00B366BB">
              <w:t>Mapping may depend on the content: laboratory measurements (quantitative data) often map to Measurement, while qualitative or narrative observations can map to Observation.</w:t>
            </w:r>
          </w:p>
        </w:tc>
      </w:tr>
      <w:tr w:rsidR="00B366BB" w:rsidRPr="00B366BB" w14:paraId="67307A72" w14:textId="77777777" w:rsidTr="00B366BB">
        <w:trPr>
          <w:tblCellSpacing w:w="15" w:type="dxa"/>
        </w:trPr>
        <w:tc>
          <w:tcPr>
            <w:tcW w:w="0" w:type="auto"/>
            <w:vAlign w:val="center"/>
            <w:hideMark/>
          </w:tcPr>
          <w:p w14:paraId="772D652B" w14:textId="77777777" w:rsidR="00B366BB" w:rsidRPr="00B366BB" w:rsidRDefault="00B366BB" w:rsidP="00B366BB">
            <w:r w:rsidRPr="00B366BB">
              <w:rPr>
                <w:b/>
                <w:bCs/>
              </w:rPr>
              <w:t>DiagnosticReport</w:t>
            </w:r>
          </w:p>
        </w:tc>
        <w:tc>
          <w:tcPr>
            <w:tcW w:w="0" w:type="auto"/>
            <w:vAlign w:val="center"/>
            <w:hideMark/>
          </w:tcPr>
          <w:p w14:paraId="238F1710" w14:textId="77777777" w:rsidR="00B366BB" w:rsidRPr="00B366BB" w:rsidRDefault="00B366BB" w:rsidP="00B366BB">
            <w:r w:rsidRPr="00B366BB">
              <w:t>Measurement / Observation</w:t>
            </w:r>
          </w:p>
        </w:tc>
        <w:tc>
          <w:tcPr>
            <w:tcW w:w="0" w:type="auto"/>
            <w:vAlign w:val="center"/>
            <w:hideMark/>
          </w:tcPr>
          <w:p w14:paraId="43747EC7" w14:textId="77777777" w:rsidR="00B366BB" w:rsidRPr="00B366BB" w:rsidRDefault="00B366BB" w:rsidP="00B366BB">
            <w:r w:rsidRPr="00B366BB">
              <w:t>Often used for lab results or imaging reports; mapping depends on report content and context.</w:t>
            </w:r>
          </w:p>
        </w:tc>
      </w:tr>
      <w:tr w:rsidR="00B366BB" w:rsidRPr="00B366BB" w14:paraId="41CA8C6A" w14:textId="77777777" w:rsidTr="009D5207">
        <w:trPr>
          <w:tblCellSpacing w:w="15" w:type="dxa"/>
        </w:trPr>
        <w:tc>
          <w:tcPr>
            <w:tcW w:w="0" w:type="auto"/>
            <w:vAlign w:val="center"/>
            <w:hideMark/>
          </w:tcPr>
          <w:p w14:paraId="49D665AB" w14:textId="77777777" w:rsidR="00B366BB" w:rsidRPr="00B366BB" w:rsidRDefault="00B366BB" w:rsidP="00B366BB">
            <w:r w:rsidRPr="00B366BB">
              <w:rPr>
                <w:b/>
                <w:bCs/>
              </w:rPr>
              <w:t>MedicationRequest</w:t>
            </w:r>
          </w:p>
        </w:tc>
        <w:tc>
          <w:tcPr>
            <w:tcW w:w="0" w:type="auto"/>
            <w:vAlign w:val="center"/>
          </w:tcPr>
          <w:p w14:paraId="41072D6F" w14:textId="63E49D31" w:rsidR="00B366BB" w:rsidRPr="00B366BB" w:rsidRDefault="00C60A57" w:rsidP="00B366BB">
            <w:commentRangeStart w:id="15"/>
            <w:r>
              <w:t>None</w:t>
            </w:r>
          </w:p>
        </w:tc>
        <w:tc>
          <w:tcPr>
            <w:tcW w:w="0" w:type="auto"/>
            <w:vAlign w:val="center"/>
          </w:tcPr>
          <w:p w14:paraId="4B66CCC5" w14:textId="65F51748" w:rsidR="00B366BB" w:rsidRPr="00B366BB" w:rsidRDefault="00C60A57" w:rsidP="00B366BB">
            <w:r>
              <w:t>OMOP holds only actual events, not planned events</w:t>
            </w:r>
            <w:commentRangeEnd w:id="15"/>
            <w:r>
              <w:rPr>
                <w:rStyle w:val="CommentReference"/>
              </w:rPr>
              <w:commentReference w:id="15"/>
            </w:r>
          </w:p>
        </w:tc>
      </w:tr>
      <w:tr w:rsidR="00B366BB" w:rsidRPr="00B366BB" w14:paraId="0FE8DF5F" w14:textId="77777777" w:rsidTr="00B366BB">
        <w:trPr>
          <w:tblCellSpacing w:w="15" w:type="dxa"/>
        </w:trPr>
        <w:tc>
          <w:tcPr>
            <w:tcW w:w="0" w:type="auto"/>
            <w:vAlign w:val="center"/>
            <w:hideMark/>
          </w:tcPr>
          <w:p w14:paraId="12799919" w14:textId="77777777" w:rsidR="00B366BB" w:rsidRPr="00B366BB" w:rsidRDefault="00B366BB" w:rsidP="00B366BB">
            <w:r w:rsidRPr="00B366BB">
              <w:rPr>
                <w:b/>
                <w:bCs/>
              </w:rPr>
              <w:t>MedicationAdministration</w:t>
            </w:r>
          </w:p>
        </w:tc>
        <w:tc>
          <w:tcPr>
            <w:tcW w:w="0" w:type="auto"/>
            <w:vAlign w:val="center"/>
            <w:hideMark/>
          </w:tcPr>
          <w:p w14:paraId="5DF31EB6" w14:textId="77777777" w:rsidR="00B366BB" w:rsidRPr="00B366BB" w:rsidRDefault="00B366BB" w:rsidP="00B366BB">
            <w:r w:rsidRPr="00B366BB">
              <w:t>Drug Exposure</w:t>
            </w:r>
          </w:p>
        </w:tc>
        <w:tc>
          <w:tcPr>
            <w:tcW w:w="0" w:type="auto"/>
            <w:vAlign w:val="center"/>
            <w:hideMark/>
          </w:tcPr>
          <w:p w14:paraId="52EE02A9" w14:textId="77777777" w:rsidR="00B366BB" w:rsidRPr="00B366BB" w:rsidRDefault="00B366BB" w:rsidP="00B366BB">
            <w:r w:rsidRPr="00B366BB">
              <w:t>Captures the actual administration events of medications.</w:t>
            </w:r>
          </w:p>
        </w:tc>
      </w:tr>
      <w:tr w:rsidR="00C60A57" w:rsidRPr="00B366BB" w14:paraId="4009E4F0" w14:textId="77777777" w:rsidTr="00B366BB">
        <w:trPr>
          <w:tblCellSpacing w:w="15" w:type="dxa"/>
        </w:trPr>
        <w:tc>
          <w:tcPr>
            <w:tcW w:w="0" w:type="auto"/>
            <w:vAlign w:val="center"/>
            <w:hideMark/>
          </w:tcPr>
          <w:p w14:paraId="73CDE80C" w14:textId="77777777" w:rsidR="00C60A57" w:rsidRPr="00B366BB" w:rsidRDefault="00C60A57" w:rsidP="00C60A57">
            <w:r w:rsidRPr="00B366BB">
              <w:rPr>
                <w:b/>
                <w:bCs/>
              </w:rPr>
              <w:t>MedicationDispense</w:t>
            </w:r>
          </w:p>
        </w:tc>
        <w:tc>
          <w:tcPr>
            <w:tcW w:w="0" w:type="auto"/>
            <w:vAlign w:val="center"/>
            <w:hideMark/>
          </w:tcPr>
          <w:p w14:paraId="3D4BF877" w14:textId="3311232C" w:rsidR="00C60A57" w:rsidRPr="00B366BB" w:rsidRDefault="00C60A57" w:rsidP="00C60A57">
            <w:r>
              <w:t>None</w:t>
            </w:r>
          </w:p>
        </w:tc>
        <w:tc>
          <w:tcPr>
            <w:tcW w:w="0" w:type="auto"/>
            <w:vAlign w:val="center"/>
            <w:hideMark/>
          </w:tcPr>
          <w:p w14:paraId="2687BA7C" w14:textId="44B7BEB7" w:rsidR="00C60A57" w:rsidRPr="00B366BB" w:rsidRDefault="00C60A57" w:rsidP="00C60A57">
            <w:r>
              <w:t>OMOP holds only actual events, not planned events</w:t>
            </w:r>
            <w:commentRangeStart w:id="16"/>
            <w:commentRangeEnd w:id="16"/>
            <w:r>
              <w:rPr>
                <w:rStyle w:val="CommentReference"/>
              </w:rPr>
              <w:commentReference w:id="16"/>
            </w:r>
          </w:p>
        </w:tc>
      </w:tr>
      <w:tr w:rsidR="00B366BB" w:rsidRPr="00B366BB" w14:paraId="1C609077" w14:textId="77777777" w:rsidTr="00B366BB">
        <w:trPr>
          <w:tblCellSpacing w:w="15" w:type="dxa"/>
        </w:trPr>
        <w:tc>
          <w:tcPr>
            <w:tcW w:w="0" w:type="auto"/>
            <w:vAlign w:val="center"/>
            <w:hideMark/>
          </w:tcPr>
          <w:p w14:paraId="56A0A660" w14:textId="77777777" w:rsidR="00B366BB" w:rsidRPr="00B366BB" w:rsidRDefault="00B366BB" w:rsidP="00B366BB">
            <w:r w:rsidRPr="00B366BB">
              <w:rPr>
                <w:b/>
                <w:bCs/>
              </w:rPr>
              <w:t>AllergyIntolerance</w:t>
            </w:r>
          </w:p>
        </w:tc>
        <w:tc>
          <w:tcPr>
            <w:tcW w:w="0" w:type="auto"/>
            <w:vAlign w:val="center"/>
            <w:hideMark/>
          </w:tcPr>
          <w:p w14:paraId="6C1B8CE2" w14:textId="1C259E2D" w:rsidR="00B366BB" w:rsidRPr="00B366BB" w:rsidRDefault="00B366BB" w:rsidP="00B366BB">
            <w:r w:rsidRPr="00B366BB">
              <w:t>Condition</w:t>
            </w:r>
            <w:r w:rsidR="0091361D">
              <w:t>_</w:t>
            </w:r>
            <w:r w:rsidRPr="00B366BB">
              <w:t>Occurrence / Observation</w:t>
            </w:r>
          </w:p>
        </w:tc>
        <w:tc>
          <w:tcPr>
            <w:tcW w:w="0" w:type="auto"/>
            <w:vAlign w:val="center"/>
            <w:hideMark/>
          </w:tcPr>
          <w:p w14:paraId="77F8BC66" w14:textId="77777777" w:rsidR="00B366BB" w:rsidRPr="00B366BB" w:rsidRDefault="00B366BB" w:rsidP="00B366BB">
            <w:r w:rsidRPr="00B366BB">
              <w:t>Depending on the mapping strategy, allergies may be recorded as conditions or as observations.</w:t>
            </w:r>
          </w:p>
        </w:tc>
      </w:tr>
      <w:tr w:rsidR="00B366BB" w:rsidRPr="00B366BB" w14:paraId="7B92302A" w14:textId="77777777" w:rsidTr="00B366BB">
        <w:trPr>
          <w:tblCellSpacing w:w="15" w:type="dxa"/>
        </w:trPr>
        <w:tc>
          <w:tcPr>
            <w:tcW w:w="0" w:type="auto"/>
            <w:vAlign w:val="center"/>
            <w:hideMark/>
          </w:tcPr>
          <w:p w14:paraId="3F92DF00" w14:textId="77777777" w:rsidR="00B366BB" w:rsidRPr="00B366BB" w:rsidRDefault="00B366BB" w:rsidP="00B366BB">
            <w:r w:rsidRPr="00B366BB">
              <w:rPr>
                <w:b/>
                <w:bCs/>
              </w:rPr>
              <w:lastRenderedPageBreak/>
              <w:t>Immunization</w:t>
            </w:r>
          </w:p>
        </w:tc>
        <w:tc>
          <w:tcPr>
            <w:tcW w:w="0" w:type="auto"/>
            <w:vAlign w:val="center"/>
            <w:hideMark/>
          </w:tcPr>
          <w:p w14:paraId="0081DE91" w14:textId="10B6EA51" w:rsidR="00B366BB" w:rsidRPr="00B366BB" w:rsidRDefault="00B366BB" w:rsidP="00B366BB">
            <w:r w:rsidRPr="00B366BB">
              <w:t>Drug</w:t>
            </w:r>
            <w:r w:rsidR="0091361D">
              <w:t>_</w:t>
            </w:r>
            <w:r w:rsidRPr="00B366BB">
              <w:t>Exposure</w:t>
            </w:r>
          </w:p>
        </w:tc>
        <w:tc>
          <w:tcPr>
            <w:tcW w:w="0" w:type="auto"/>
            <w:vAlign w:val="center"/>
            <w:hideMark/>
          </w:tcPr>
          <w:p w14:paraId="114412CE" w14:textId="77777777" w:rsidR="00B366BB" w:rsidRPr="00B366BB" w:rsidRDefault="00B366BB" w:rsidP="00B366BB">
            <w:r w:rsidRPr="00B366BB">
              <w:t>Vaccinations are often mapped as a type of drug exposure.</w:t>
            </w:r>
          </w:p>
        </w:tc>
      </w:tr>
      <w:tr w:rsidR="00B366BB" w:rsidRPr="00B366BB" w14:paraId="3A2C42C1" w14:textId="77777777" w:rsidTr="00B366BB">
        <w:trPr>
          <w:tblCellSpacing w:w="15" w:type="dxa"/>
        </w:trPr>
        <w:tc>
          <w:tcPr>
            <w:tcW w:w="0" w:type="auto"/>
            <w:vAlign w:val="center"/>
            <w:hideMark/>
          </w:tcPr>
          <w:p w14:paraId="324EC3F7" w14:textId="77777777" w:rsidR="00B366BB" w:rsidRPr="00B366BB" w:rsidRDefault="00B366BB" w:rsidP="00B366BB">
            <w:r w:rsidRPr="00B366BB">
              <w:rPr>
                <w:b/>
                <w:bCs/>
              </w:rPr>
              <w:t>Device</w:t>
            </w:r>
          </w:p>
        </w:tc>
        <w:tc>
          <w:tcPr>
            <w:tcW w:w="0" w:type="auto"/>
            <w:vAlign w:val="center"/>
            <w:hideMark/>
          </w:tcPr>
          <w:p w14:paraId="12C0B0FA" w14:textId="33B15E71" w:rsidR="00B366BB" w:rsidRPr="00B366BB" w:rsidRDefault="00B366BB" w:rsidP="00B366BB">
            <w:r w:rsidRPr="00B366BB">
              <w:t>Device</w:t>
            </w:r>
            <w:r w:rsidR="00B11691">
              <w:t>_</w:t>
            </w:r>
            <w:r w:rsidRPr="00B366BB">
              <w:t>Exposure</w:t>
            </w:r>
          </w:p>
        </w:tc>
        <w:tc>
          <w:tcPr>
            <w:tcW w:w="0" w:type="auto"/>
            <w:vAlign w:val="center"/>
            <w:hideMark/>
          </w:tcPr>
          <w:p w14:paraId="05521CEC" w14:textId="77777777" w:rsidR="00B366BB" w:rsidRPr="00B366BB" w:rsidRDefault="00B366BB" w:rsidP="00B366BB">
            <w:r w:rsidRPr="00B366BB">
              <w:t>Maps the use of medical devices.</w:t>
            </w:r>
          </w:p>
        </w:tc>
      </w:tr>
      <w:tr w:rsidR="00C60A57" w:rsidRPr="00B366BB" w14:paraId="27514317" w14:textId="77777777" w:rsidTr="00B366BB">
        <w:trPr>
          <w:tblCellSpacing w:w="15" w:type="dxa"/>
        </w:trPr>
        <w:tc>
          <w:tcPr>
            <w:tcW w:w="0" w:type="auto"/>
            <w:vAlign w:val="center"/>
            <w:hideMark/>
          </w:tcPr>
          <w:p w14:paraId="4F09C8B8" w14:textId="77777777" w:rsidR="00C60A57" w:rsidRPr="00B366BB" w:rsidRDefault="00C60A57" w:rsidP="00C60A57">
            <w:r w:rsidRPr="00B366BB">
              <w:rPr>
                <w:b/>
                <w:bCs/>
              </w:rPr>
              <w:t>Specimen</w:t>
            </w:r>
          </w:p>
        </w:tc>
        <w:tc>
          <w:tcPr>
            <w:tcW w:w="0" w:type="auto"/>
            <w:vAlign w:val="center"/>
            <w:hideMark/>
          </w:tcPr>
          <w:p w14:paraId="4566162E" w14:textId="77777777" w:rsidR="00C60A57" w:rsidRPr="00B366BB" w:rsidRDefault="00C60A57" w:rsidP="00C60A57">
            <w:r w:rsidRPr="00B366BB">
              <w:t>Specimen</w:t>
            </w:r>
          </w:p>
        </w:tc>
        <w:tc>
          <w:tcPr>
            <w:tcW w:w="0" w:type="auto"/>
            <w:vAlign w:val="center"/>
            <w:hideMark/>
          </w:tcPr>
          <w:p w14:paraId="786DCCA8" w14:textId="27662FB1" w:rsidR="00C60A57" w:rsidRPr="00B366BB" w:rsidRDefault="00C60A57" w:rsidP="00C60A57">
            <w:r w:rsidRPr="00B366BB">
              <w:t xml:space="preserve">Captures the actual </w:t>
            </w:r>
            <w:r>
              <w:t>specimen taking</w:t>
            </w:r>
            <w:r w:rsidRPr="00B366BB">
              <w:t xml:space="preserve"> events.</w:t>
            </w:r>
          </w:p>
        </w:tc>
      </w:tr>
      <w:tr w:rsidR="00C60A57" w:rsidRPr="00B366BB" w14:paraId="376F90A1" w14:textId="77777777" w:rsidTr="00B366BB">
        <w:trPr>
          <w:tblCellSpacing w:w="15" w:type="dxa"/>
        </w:trPr>
        <w:tc>
          <w:tcPr>
            <w:tcW w:w="0" w:type="auto"/>
            <w:vAlign w:val="center"/>
            <w:hideMark/>
          </w:tcPr>
          <w:p w14:paraId="73879F25" w14:textId="77777777" w:rsidR="00C60A57" w:rsidRPr="00B366BB" w:rsidRDefault="00C60A57" w:rsidP="00C60A57">
            <w:r w:rsidRPr="00B366BB">
              <w:rPr>
                <w:b/>
                <w:bCs/>
              </w:rPr>
              <w:t>DocumentReference</w:t>
            </w:r>
          </w:p>
        </w:tc>
        <w:tc>
          <w:tcPr>
            <w:tcW w:w="0" w:type="auto"/>
            <w:vAlign w:val="center"/>
            <w:hideMark/>
          </w:tcPr>
          <w:p w14:paraId="34F14DD2" w14:textId="77777777" w:rsidR="00C60A57" w:rsidRPr="00B366BB" w:rsidRDefault="00C60A57" w:rsidP="00C60A57">
            <w:r w:rsidRPr="00B366BB">
              <w:t>Note</w:t>
            </w:r>
          </w:p>
        </w:tc>
        <w:tc>
          <w:tcPr>
            <w:tcW w:w="0" w:type="auto"/>
            <w:vAlign w:val="center"/>
            <w:hideMark/>
          </w:tcPr>
          <w:p w14:paraId="2843430A" w14:textId="77777777" w:rsidR="00C60A57" w:rsidRPr="00B366BB" w:rsidRDefault="00C60A57" w:rsidP="00C60A57">
            <w:r w:rsidRPr="00B366BB">
              <w:t>Clinical documents (e.g., discharge summaries, reports) may be stored as notes.</w:t>
            </w:r>
          </w:p>
        </w:tc>
      </w:tr>
    </w:tbl>
    <w:p w14:paraId="04589BC3" w14:textId="77777777" w:rsidR="00B366BB" w:rsidRPr="00B366BB" w:rsidRDefault="00B366BB" w:rsidP="000071D4"/>
    <w:p w14:paraId="6F37B67A" w14:textId="102C66EC" w:rsidR="00734952" w:rsidRDefault="00991CBA" w:rsidP="000071D4">
      <w:pPr>
        <w:pStyle w:val="Heading3"/>
        <w:numPr>
          <w:ilvl w:val="2"/>
          <w:numId w:val="2"/>
        </w:numPr>
      </w:pPr>
      <w:bookmarkStart w:id="17" w:name="_Toc180574126"/>
      <w:r>
        <w:t>Typical example</w:t>
      </w:r>
      <w:r w:rsidR="000F59BB">
        <w:t xml:space="preserve"> </w:t>
      </w:r>
    </w:p>
    <w:p w14:paraId="0D6FA223" w14:textId="24773C40" w:rsidR="00991CBA" w:rsidRDefault="00991CBA" w:rsidP="00991CBA">
      <w:r>
        <w:t xml:space="preserve">Most of the FHIR elements use known vocabularies codes that can be mapped to the OMOP standard code using the </w:t>
      </w:r>
      <w:r w:rsidR="007766F0">
        <w:t xml:space="preserve">our </w:t>
      </w:r>
      <w:r>
        <w:t>HMA as described in section 2.</w:t>
      </w:r>
    </w:p>
    <w:p w14:paraId="51369F08" w14:textId="6E025FEF" w:rsidR="00213257" w:rsidRDefault="00213257" w:rsidP="00213257">
      <w:pPr>
        <w:pStyle w:val="Heading2"/>
        <w:numPr>
          <w:ilvl w:val="1"/>
          <w:numId w:val="2"/>
        </w:numPr>
      </w:pPr>
      <w:r>
        <w:t xml:space="preserve">FHIR Observation Patterns </w:t>
      </w:r>
    </w:p>
    <w:p w14:paraId="3BBC564B" w14:textId="77777777" w:rsidR="00213257" w:rsidRDefault="00213257" w:rsidP="00213257">
      <w:r>
        <w:t xml:space="preserve">The </w:t>
      </w:r>
      <w:hyperlink r:id="rId17" w:history="1">
        <w:r w:rsidRPr="00241E3A">
          <w:rPr>
            <w:rStyle w:val="Hyperlink"/>
          </w:rPr>
          <w:t>FHIR Observation</w:t>
        </w:r>
      </w:hyperlink>
      <w:r>
        <w:t xml:space="preserve"> resource is a general construct which </w:t>
      </w:r>
      <w:r w:rsidRPr="00241E3A">
        <w:t>support diagnosis, monitor progress, determine baselines and patterns and even capture demographic characteristics, as well as capture results of tests performed on products and substances.</w:t>
      </w:r>
    </w:p>
    <w:p w14:paraId="43475A41" w14:textId="77777777" w:rsidR="00213257" w:rsidRDefault="00213257" w:rsidP="00213257">
      <w:r>
        <w:t>The OMOP CDM further qualifies this to either a MEASUREMENT or an OBSERVATION table. Because of the level of detail, further analysis and processing are needed to determine which of the two tables is more appropriate. Moreover, FHIR Observations contain components which may also result in linked records within the OMOP CDM.</w:t>
      </w:r>
    </w:p>
    <w:p w14:paraId="04530AAB" w14:textId="74078E08" w:rsidR="002F1631" w:rsidRDefault="00213257" w:rsidP="00213257">
      <w:r>
        <w:t xml:space="preserve">The following sections provide </w:t>
      </w:r>
      <w:r w:rsidR="002F1631">
        <w:t xml:space="preserve">example and </w:t>
      </w:r>
      <w:r>
        <w:t xml:space="preserve">guidance </w:t>
      </w:r>
      <w:r w:rsidR="002F1631">
        <w:t xml:space="preserve">how to use </w:t>
      </w:r>
      <w:r w:rsidR="00BF20D1">
        <w:t>our</w:t>
      </w:r>
      <w:r w:rsidR="002F1631">
        <w:t xml:space="preserve"> HMA for Observation:</w:t>
      </w:r>
    </w:p>
    <w:p w14:paraId="6D5DA1B1" w14:textId="12D4D840" w:rsidR="002F1631" w:rsidRPr="009D5207" w:rsidRDefault="007F60C7" w:rsidP="00213257">
      <w:pPr>
        <w:rPr>
          <w:b/>
          <w:bCs/>
          <w:sz w:val="28"/>
          <w:szCs w:val="28"/>
        </w:rPr>
      </w:pPr>
      <w:r w:rsidRPr="009D5207">
        <w:rPr>
          <w:b/>
          <w:bCs/>
          <w:sz w:val="28"/>
          <w:szCs w:val="28"/>
        </w:rPr>
        <w:t>Example 1</w:t>
      </w:r>
      <w:r>
        <w:rPr>
          <w:b/>
          <w:bCs/>
          <w:sz w:val="28"/>
          <w:szCs w:val="28"/>
        </w:rPr>
        <w:t>:</w:t>
      </w:r>
      <w:r w:rsidRPr="009D5207">
        <w:rPr>
          <w:b/>
          <w:bCs/>
          <w:sz w:val="28"/>
          <w:szCs w:val="28"/>
        </w:rPr>
        <w:t xml:space="preserve"> </w:t>
      </w:r>
      <w:r w:rsidR="002F1631" w:rsidRPr="009D5207">
        <w:rPr>
          <w:b/>
          <w:bCs/>
          <w:sz w:val="28"/>
          <w:szCs w:val="28"/>
        </w:rPr>
        <w:t xml:space="preserve">FHIR </w:t>
      </w:r>
      <w:r>
        <w:rPr>
          <w:b/>
          <w:bCs/>
          <w:sz w:val="28"/>
          <w:szCs w:val="28"/>
        </w:rPr>
        <w:t>Observation resource mapping to OMOP Measurement</w:t>
      </w:r>
    </w:p>
    <w:p w14:paraId="35247D7B" w14:textId="5049785A" w:rsidR="00594166" w:rsidRDefault="00594166" w:rsidP="00594166">
      <w:pPr>
        <w:rPr>
          <w:b/>
          <w:bCs/>
          <w:u w:val="single"/>
          <w:lang w:val="en-US" w:bidi="he-IL"/>
        </w:rPr>
      </w:pPr>
      <w:r w:rsidRPr="009D5207">
        <w:rPr>
          <w:b/>
          <w:bCs/>
          <w:u w:val="single"/>
          <w:lang w:val="en-US" w:bidi="he-IL"/>
        </w:rPr>
        <w:t>Observation resource type</w:t>
      </w:r>
      <w:r w:rsidR="007F60C7">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A33213" w14:paraId="49BE78FA" w14:textId="77777777" w:rsidTr="00A33213">
        <w:tc>
          <w:tcPr>
            <w:tcW w:w="9800" w:type="dxa"/>
          </w:tcPr>
          <w:p w14:paraId="13807968" w14:textId="77777777" w:rsidR="00A33213" w:rsidRPr="00594166" w:rsidRDefault="00A33213" w:rsidP="00A33213">
            <w:pPr>
              <w:rPr>
                <w:sz w:val="22"/>
                <w:szCs w:val="22"/>
              </w:rPr>
            </w:pPr>
            <w:r w:rsidRPr="00594166">
              <w:rPr>
                <w:sz w:val="22"/>
                <w:szCs w:val="22"/>
              </w:rPr>
              <w:t>"fullUrl": "urn:uuid:cdab1507-d0c9-2289-2dce-42d5f968c73e",</w:t>
            </w:r>
          </w:p>
          <w:p w14:paraId="42BE43A7" w14:textId="77777777" w:rsidR="00A33213" w:rsidRPr="00594166" w:rsidRDefault="00A33213" w:rsidP="00A33213">
            <w:pPr>
              <w:rPr>
                <w:sz w:val="22"/>
                <w:szCs w:val="22"/>
              </w:rPr>
            </w:pPr>
            <w:r w:rsidRPr="00594166">
              <w:rPr>
                <w:sz w:val="22"/>
                <w:szCs w:val="22"/>
              </w:rPr>
              <w:t xml:space="preserve">    "resource": {</w:t>
            </w:r>
          </w:p>
          <w:p w14:paraId="18363257" w14:textId="77777777" w:rsidR="00A33213" w:rsidRPr="00594166" w:rsidRDefault="00A33213" w:rsidP="00A33213">
            <w:pPr>
              <w:rPr>
                <w:sz w:val="22"/>
                <w:szCs w:val="22"/>
              </w:rPr>
            </w:pPr>
            <w:r w:rsidRPr="00594166">
              <w:rPr>
                <w:sz w:val="22"/>
                <w:szCs w:val="22"/>
              </w:rPr>
              <w:t xml:space="preserve">      "resourceType": "Observation",</w:t>
            </w:r>
          </w:p>
          <w:p w14:paraId="7235F0D2" w14:textId="77777777" w:rsidR="00A33213" w:rsidRPr="00594166" w:rsidRDefault="00A33213" w:rsidP="00A33213">
            <w:pPr>
              <w:rPr>
                <w:sz w:val="22"/>
                <w:szCs w:val="22"/>
              </w:rPr>
            </w:pPr>
            <w:r w:rsidRPr="00594166">
              <w:rPr>
                <w:sz w:val="22"/>
                <w:szCs w:val="22"/>
              </w:rPr>
              <w:t xml:space="preserve">      "id": "cdab1507-d0c9-2289-2dce-42d5f968c73e",</w:t>
            </w:r>
          </w:p>
          <w:p w14:paraId="1A64917E" w14:textId="77777777" w:rsidR="00A33213" w:rsidRPr="00594166" w:rsidRDefault="00A33213" w:rsidP="00A33213">
            <w:pPr>
              <w:rPr>
                <w:sz w:val="22"/>
                <w:szCs w:val="22"/>
              </w:rPr>
            </w:pPr>
            <w:r w:rsidRPr="00594166">
              <w:rPr>
                <w:sz w:val="22"/>
                <w:szCs w:val="22"/>
              </w:rPr>
              <w:t xml:space="preserve">      "status": "final",</w:t>
            </w:r>
          </w:p>
          <w:p w14:paraId="1F2E4327" w14:textId="77777777" w:rsidR="00A33213" w:rsidRPr="00594166" w:rsidRDefault="00A33213" w:rsidP="00A33213">
            <w:pPr>
              <w:rPr>
                <w:sz w:val="22"/>
                <w:szCs w:val="22"/>
              </w:rPr>
            </w:pPr>
            <w:r w:rsidRPr="00594166">
              <w:rPr>
                <w:sz w:val="22"/>
                <w:szCs w:val="22"/>
              </w:rPr>
              <w:t xml:space="preserve">      "category": [ {</w:t>
            </w:r>
          </w:p>
          <w:p w14:paraId="4CD2E15F" w14:textId="77777777" w:rsidR="00A33213" w:rsidRPr="00594166" w:rsidRDefault="00A33213" w:rsidP="00A33213">
            <w:pPr>
              <w:rPr>
                <w:sz w:val="22"/>
                <w:szCs w:val="22"/>
              </w:rPr>
            </w:pPr>
            <w:r w:rsidRPr="00594166">
              <w:rPr>
                <w:sz w:val="22"/>
                <w:szCs w:val="22"/>
              </w:rPr>
              <w:t xml:space="preserve">        "coding": [ {</w:t>
            </w:r>
          </w:p>
          <w:p w14:paraId="511CC7D0" w14:textId="77777777" w:rsidR="00A33213" w:rsidRPr="00594166" w:rsidRDefault="00A33213" w:rsidP="00A33213">
            <w:pPr>
              <w:rPr>
                <w:sz w:val="22"/>
                <w:szCs w:val="22"/>
              </w:rPr>
            </w:pPr>
            <w:r w:rsidRPr="00594166">
              <w:rPr>
                <w:sz w:val="22"/>
                <w:szCs w:val="22"/>
              </w:rPr>
              <w:t xml:space="preserve">          "system": "http://hl7.org/fhir/observation-category",</w:t>
            </w:r>
          </w:p>
          <w:p w14:paraId="582A4948" w14:textId="77777777" w:rsidR="00A33213" w:rsidRPr="00594166" w:rsidRDefault="00A33213" w:rsidP="00A33213">
            <w:pPr>
              <w:rPr>
                <w:sz w:val="22"/>
                <w:szCs w:val="22"/>
              </w:rPr>
            </w:pPr>
            <w:r w:rsidRPr="00594166">
              <w:rPr>
                <w:sz w:val="22"/>
                <w:szCs w:val="22"/>
              </w:rPr>
              <w:t xml:space="preserve">          "code": "vital-signs",</w:t>
            </w:r>
          </w:p>
          <w:p w14:paraId="694A3D60" w14:textId="77777777" w:rsidR="00A33213" w:rsidRPr="00594166" w:rsidRDefault="00A33213" w:rsidP="00A33213">
            <w:pPr>
              <w:rPr>
                <w:sz w:val="22"/>
                <w:szCs w:val="22"/>
              </w:rPr>
            </w:pPr>
            <w:r w:rsidRPr="00594166">
              <w:rPr>
                <w:sz w:val="22"/>
                <w:szCs w:val="22"/>
              </w:rPr>
              <w:t xml:space="preserve">          "display": "vital-signs"</w:t>
            </w:r>
          </w:p>
          <w:p w14:paraId="60216D21" w14:textId="77777777" w:rsidR="00A33213" w:rsidRPr="00594166" w:rsidRDefault="00A33213" w:rsidP="00A33213">
            <w:pPr>
              <w:rPr>
                <w:sz w:val="22"/>
                <w:szCs w:val="22"/>
              </w:rPr>
            </w:pPr>
            <w:r w:rsidRPr="00594166">
              <w:rPr>
                <w:sz w:val="22"/>
                <w:szCs w:val="22"/>
              </w:rPr>
              <w:t xml:space="preserve">        } ]</w:t>
            </w:r>
          </w:p>
          <w:p w14:paraId="7D648258" w14:textId="77777777" w:rsidR="00A33213" w:rsidRPr="00594166" w:rsidRDefault="00A33213" w:rsidP="00A33213">
            <w:pPr>
              <w:rPr>
                <w:sz w:val="22"/>
                <w:szCs w:val="22"/>
              </w:rPr>
            </w:pPr>
            <w:r w:rsidRPr="00594166">
              <w:rPr>
                <w:sz w:val="22"/>
                <w:szCs w:val="22"/>
              </w:rPr>
              <w:t xml:space="preserve">      } ],</w:t>
            </w:r>
          </w:p>
          <w:p w14:paraId="13E977BC" w14:textId="77777777" w:rsidR="00A33213" w:rsidRPr="00594166" w:rsidRDefault="00A33213" w:rsidP="00A33213">
            <w:pPr>
              <w:rPr>
                <w:sz w:val="22"/>
                <w:szCs w:val="22"/>
              </w:rPr>
            </w:pPr>
            <w:r w:rsidRPr="00594166">
              <w:rPr>
                <w:sz w:val="22"/>
                <w:szCs w:val="22"/>
              </w:rPr>
              <w:lastRenderedPageBreak/>
              <w:t xml:space="preserve">      "code": {</w:t>
            </w:r>
          </w:p>
          <w:p w14:paraId="7EA3343F" w14:textId="77777777" w:rsidR="00A33213" w:rsidRPr="00594166" w:rsidRDefault="00A33213" w:rsidP="00A33213">
            <w:pPr>
              <w:rPr>
                <w:sz w:val="22"/>
                <w:szCs w:val="22"/>
              </w:rPr>
            </w:pPr>
            <w:r w:rsidRPr="00594166">
              <w:rPr>
                <w:sz w:val="22"/>
                <w:szCs w:val="22"/>
              </w:rPr>
              <w:t xml:space="preserve">        "coding": [ {</w:t>
            </w:r>
          </w:p>
          <w:p w14:paraId="561843A1" w14:textId="77777777" w:rsidR="00A33213" w:rsidRPr="00594166" w:rsidRDefault="00A33213" w:rsidP="00A33213">
            <w:pPr>
              <w:rPr>
                <w:sz w:val="22"/>
                <w:szCs w:val="22"/>
              </w:rPr>
            </w:pPr>
            <w:r w:rsidRPr="00594166">
              <w:rPr>
                <w:sz w:val="22"/>
                <w:szCs w:val="22"/>
              </w:rPr>
              <w:t xml:space="preserve">          "system": "http://loinc.org",</w:t>
            </w:r>
          </w:p>
          <w:p w14:paraId="7BE7634F" w14:textId="77777777" w:rsidR="00A33213" w:rsidRPr="00594166" w:rsidRDefault="00A33213" w:rsidP="00A33213">
            <w:pPr>
              <w:rPr>
                <w:sz w:val="22"/>
                <w:szCs w:val="22"/>
              </w:rPr>
            </w:pPr>
            <w:r w:rsidRPr="00594166">
              <w:rPr>
                <w:sz w:val="22"/>
                <w:szCs w:val="22"/>
              </w:rPr>
              <w:t xml:space="preserve">          "code": "8302-2",</w:t>
            </w:r>
          </w:p>
          <w:p w14:paraId="76D9B625" w14:textId="77777777" w:rsidR="00A33213" w:rsidRPr="00594166" w:rsidRDefault="00A33213" w:rsidP="00A33213">
            <w:pPr>
              <w:rPr>
                <w:sz w:val="22"/>
                <w:szCs w:val="22"/>
              </w:rPr>
            </w:pPr>
            <w:r w:rsidRPr="00594166">
              <w:rPr>
                <w:sz w:val="22"/>
                <w:szCs w:val="22"/>
              </w:rPr>
              <w:t xml:space="preserve">          "display": "Body Height"</w:t>
            </w:r>
          </w:p>
          <w:p w14:paraId="192DB1BD" w14:textId="77777777" w:rsidR="00A33213" w:rsidRPr="00594166" w:rsidRDefault="00A33213" w:rsidP="00A33213">
            <w:pPr>
              <w:rPr>
                <w:sz w:val="22"/>
                <w:szCs w:val="22"/>
              </w:rPr>
            </w:pPr>
            <w:r w:rsidRPr="00594166">
              <w:rPr>
                <w:sz w:val="22"/>
                <w:szCs w:val="22"/>
              </w:rPr>
              <w:t xml:space="preserve">        } ],</w:t>
            </w:r>
          </w:p>
          <w:p w14:paraId="090862BA" w14:textId="77777777" w:rsidR="00A33213" w:rsidRPr="00594166" w:rsidRDefault="00A33213" w:rsidP="00A33213">
            <w:pPr>
              <w:rPr>
                <w:sz w:val="22"/>
                <w:szCs w:val="22"/>
              </w:rPr>
            </w:pPr>
            <w:r w:rsidRPr="00594166">
              <w:rPr>
                <w:sz w:val="22"/>
                <w:szCs w:val="22"/>
              </w:rPr>
              <w:t xml:space="preserve">        "text": "Body Height"</w:t>
            </w:r>
          </w:p>
          <w:p w14:paraId="21C01C7D" w14:textId="77777777" w:rsidR="00A33213" w:rsidRPr="00594166" w:rsidRDefault="00A33213" w:rsidP="00A33213">
            <w:pPr>
              <w:rPr>
                <w:sz w:val="22"/>
                <w:szCs w:val="22"/>
              </w:rPr>
            </w:pPr>
            <w:r w:rsidRPr="00594166">
              <w:rPr>
                <w:sz w:val="22"/>
                <w:szCs w:val="22"/>
              </w:rPr>
              <w:t xml:space="preserve">      },</w:t>
            </w:r>
          </w:p>
          <w:p w14:paraId="6211B39C" w14:textId="77777777" w:rsidR="00A33213" w:rsidRPr="00594166" w:rsidRDefault="00A33213" w:rsidP="00A33213">
            <w:pPr>
              <w:rPr>
                <w:sz w:val="22"/>
                <w:szCs w:val="22"/>
              </w:rPr>
            </w:pPr>
            <w:r w:rsidRPr="00594166">
              <w:rPr>
                <w:sz w:val="22"/>
                <w:szCs w:val="22"/>
              </w:rPr>
              <w:t xml:space="preserve">      "subject": {</w:t>
            </w:r>
          </w:p>
          <w:p w14:paraId="5C245D75" w14:textId="77777777" w:rsidR="00A33213" w:rsidRPr="00594166" w:rsidRDefault="00A33213" w:rsidP="00A33213">
            <w:pPr>
              <w:rPr>
                <w:sz w:val="22"/>
                <w:szCs w:val="22"/>
              </w:rPr>
            </w:pPr>
            <w:r w:rsidRPr="00594166">
              <w:rPr>
                <w:sz w:val="22"/>
                <w:szCs w:val="22"/>
              </w:rPr>
              <w:t xml:space="preserve">        "reference": "urn:uuid:dbc4a3f7-9c69-4435-3ce3-4e1988ab6b91"</w:t>
            </w:r>
          </w:p>
          <w:p w14:paraId="7A224005" w14:textId="77777777" w:rsidR="00A33213" w:rsidRPr="00594166" w:rsidRDefault="00A33213" w:rsidP="00A33213">
            <w:pPr>
              <w:rPr>
                <w:sz w:val="22"/>
                <w:szCs w:val="22"/>
              </w:rPr>
            </w:pPr>
            <w:r w:rsidRPr="00594166">
              <w:rPr>
                <w:sz w:val="22"/>
                <w:szCs w:val="22"/>
              </w:rPr>
              <w:t xml:space="preserve">      },</w:t>
            </w:r>
          </w:p>
          <w:p w14:paraId="0EFEFCF3" w14:textId="77777777" w:rsidR="00A33213" w:rsidRPr="00594166" w:rsidRDefault="00A33213" w:rsidP="00A33213">
            <w:pPr>
              <w:rPr>
                <w:sz w:val="22"/>
                <w:szCs w:val="22"/>
              </w:rPr>
            </w:pPr>
            <w:r w:rsidRPr="00594166">
              <w:rPr>
                <w:sz w:val="22"/>
                <w:szCs w:val="22"/>
              </w:rPr>
              <w:t xml:space="preserve">      "context": {</w:t>
            </w:r>
          </w:p>
          <w:p w14:paraId="673AB6F0" w14:textId="77777777" w:rsidR="00A33213" w:rsidRPr="00594166" w:rsidRDefault="00A33213" w:rsidP="00A33213">
            <w:pPr>
              <w:rPr>
                <w:sz w:val="22"/>
                <w:szCs w:val="22"/>
              </w:rPr>
            </w:pPr>
            <w:r w:rsidRPr="00594166">
              <w:rPr>
                <w:sz w:val="22"/>
                <w:szCs w:val="22"/>
              </w:rPr>
              <w:t xml:space="preserve">        "reference": "urn:uuid:eaeb9228-4420-5e9c-b217-4c1a98ff9fe0"</w:t>
            </w:r>
          </w:p>
          <w:p w14:paraId="52890C06" w14:textId="77777777" w:rsidR="00A33213" w:rsidRPr="00594166" w:rsidRDefault="00A33213" w:rsidP="00A33213">
            <w:pPr>
              <w:rPr>
                <w:sz w:val="22"/>
                <w:szCs w:val="22"/>
              </w:rPr>
            </w:pPr>
            <w:r w:rsidRPr="00594166">
              <w:rPr>
                <w:sz w:val="22"/>
                <w:szCs w:val="22"/>
              </w:rPr>
              <w:t xml:space="preserve">      },</w:t>
            </w:r>
          </w:p>
          <w:p w14:paraId="6E9F1F2A" w14:textId="77777777" w:rsidR="00A33213" w:rsidRPr="00594166" w:rsidRDefault="00A33213" w:rsidP="00A33213">
            <w:pPr>
              <w:rPr>
                <w:sz w:val="22"/>
                <w:szCs w:val="22"/>
              </w:rPr>
            </w:pPr>
            <w:r w:rsidRPr="00594166">
              <w:rPr>
                <w:sz w:val="22"/>
                <w:szCs w:val="22"/>
              </w:rPr>
              <w:t xml:space="preserve">      "effectiveDateTime": "2015-09-05T21:57:47+00:00",</w:t>
            </w:r>
          </w:p>
          <w:p w14:paraId="697B780E" w14:textId="77777777" w:rsidR="00A33213" w:rsidRPr="00594166" w:rsidRDefault="00A33213" w:rsidP="00A33213">
            <w:pPr>
              <w:rPr>
                <w:sz w:val="22"/>
                <w:szCs w:val="22"/>
              </w:rPr>
            </w:pPr>
            <w:r w:rsidRPr="00594166">
              <w:rPr>
                <w:sz w:val="22"/>
                <w:szCs w:val="22"/>
              </w:rPr>
              <w:t xml:space="preserve">      "issued": "2015-09-05T21:57:47.809+00:00",</w:t>
            </w:r>
          </w:p>
          <w:p w14:paraId="40B99D35" w14:textId="77777777" w:rsidR="00A33213" w:rsidRPr="00594166" w:rsidRDefault="00A33213" w:rsidP="00A33213">
            <w:pPr>
              <w:rPr>
                <w:sz w:val="22"/>
                <w:szCs w:val="22"/>
              </w:rPr>
            </w:pPr>
            <w:r w:rsidRPr="00594166">
              <w:rPr>
                <w:sz w:val="22"/>
                <w:szCs w:val="22"/>
              </w:rPr>
              <w:t xml:space="preserve">      "valueQuantity": {</w:t>
            </w:r>
          </w:p>
          <w:p w14:paraId="2BD0D837" w14:textId="77777777" w:rsidR="00A33213" w:rsidRPr="00594166" w:rsidRDefault="00A33213" w:rsidP="00A33213">
            <w:pPr>
              <w:rPr>
                <w:sz w:val="22"/>
                <w:szCs w:val="22"/>
              </w:rPr>
            </w:pPr>
            <w:r w:rsidRPr="00594166">
              <w:rPr>
                <w:sz w:val="22"/>
                <w:szCs w:val="22"/>
              </w:rPr>
              <w:t xml:space="preserve">        "value": 166.70,</w:t>
            </w:r>
          </w:p>
          <w:p w14:paraId="06038748" w14:textId="77777777" w:rsidR="00A33213" w:rsidRPr="00594166" w:rsidRDefault="00A33213" w:rsidP="00A33213">
            <w:pPr>
              <w:rPr>
                <w:sz w:val="22"/>
                <w:szCs w:val="22"/>
              </w:rPr>
            </w:pPr>
            <w:r w:rsidRPr="00594166">
              <w:rPr>
                <w:sz w:val="22"/>
                <w:szCs w:val="22"/>
              </w:rPr>
              <w:t xml:space="preserve">        "unit": "cm",</w:t>
            </w:r>
          </w:p>
          <w:p w14:paraId="50698BB4" w14:textId="77777777" w:rsidR="00A33213" w:rsidRPr="00594166" w:rsidRDefault="00A33213" w:rsidP="00A33213">
            <w:pPr>
              <w:rPr>
                <w:sz w:val="22"/>
                <w:szCs w:val="22"/>
              </w:rPr>
            </w:pPr>
            <w:r w:rsidRPr="00594166">
              <w:rPr>
                <w:sz w:val="22"/>
                <w:szCs w:val="22"/>
              </w:rPr>
              <w:t xml:space="preserve">        "system": "http://unitsofmeasure.org",</w:t>
            </w:r>
          </w:p>
          <w:p w14:paraId="7C215B38" w14:textId="77777777" w:rsidR="00A33213" w:rsidRPr="00594166" w:rsidRDefault="00A33213" w:rsidP="00A33213">
            <w:pPr>
              <w:rPr>
                <w:sz w:val="22"/>
                <w:szCs w:val="22"/>
              </w:rPr>
            </w:pPr>
            <w:r w:rsidRPr="00594166">
              <w:rPr>
                <w:sz w:val="22"/>
                <w:szCs w:val="22"/>
              </w:rPr>
              <w:t xml:space="preserve">        "code": "cm"</w:t>
            </w:r>
          </w:p>
          <w:p w14:paraId="26B56397" w14:textId="77777777" w:rsidR="00A33213" w:rsidRPr="00594166" w:rsidRDefault="00A33213" w:rsidP="00A33213">
            <w:pPr>
              <w:rPr>
                <w:sz w:val="22"/>
                <w:szCs w:val="22"/>
              </w:rPr>
            </w:pPr>
            <w:r w:rsidRPr="00594166">
              <w:rPr>
                <w:sz w:val="22"/>
                <w:szCs w:val="22"/>
              </w:rPr>
              <w:t xml:space="preserve">      }</w:t>
            </w:r>
          </w:p>
          <w:p w14:paraId="17BA4F3B" w14:textId="77777777" w:rsidR="00A33213" w:rsidRPr="00594166" w:rsidRDefault="00A33213" w:rsidP="00A33213">
            <w:pPr>
              <w:rPr>
                <w:sz w:val="22"/>
                <w:szCs w:val="22"/>
              </w:rPr>
            </w:pPr>
            <w:r w:rsidRPr="00594166">
              <w:rPr>
                <w:sz w:val="22"/>
                <w:szCs w:val="22"/>
              </w:rPr>
              <w:t xml:space="preserve">    },</w:t>
            </w:r>
          </w:p>
          <w:p w14:paraId="617E46D3" w14:textId="77777777" w:rsidR="00A33213" w:rsidRPr="00594166" w:rsidRDefault="00A33213" w:rsidP="00A33213">
            <w:pPr>
              <w:rPr>
                <w:sz w:val="22"/>
                <w:szCs w:val="22"/>
              </w:rPr>
            </w:pPr>
            <w:r w:rsidRPr="00594166">
              <w:rPr>
                <w:sz w:val="22"/>
                <w:szCs w:val="22"/>
              </w:rPr>
              <w:t xml:space="preserve">    "request": {</w:t>
            </w:r>
          </w:p>
          <w:p w14:paraId="446FF5ED" w14:textId="77777777" w:rsidR="00A33213" w:rsidRPr="00594166" w:rsidRDefault="00A33213" w:rsidP="00A33213">
            <w:pPr>
              <w:rPr>
                <w:sz w:val="22"/>
                <w:szCs w:val="22"/>
              </w:rPr>
            </w:pPr>
            <w:r w:rsidRPr="00594166">
              <w:rPr>
                <w:sz w:val="22"/>
                <w:szCs w:val="22"/>
              </w:rPr>
              <w:t xml:space="preserve">      "method": "POST",</w:t>
            </w:r>
          </w:p>
          <w:p w14:paraId="163A66CF" w14:textId="77777777" w:rsidR="00A33213" w:rsidRPr="00594166" w:rsidRDefault="00A33213" w:rsidP="00A33213">
            <w:pPr>
              <w:rPr>
                <w:sz w:val="22"/>
                <w:szCs w:val="22"/>
              </w:rPr>
            </w:pPr>
            <w:r w:rsidRPr="00594166">
              <w:rPr>
                <w:sz w:val="22"/>
                <w:szCs w:val="22"/>
              </w:rPr>
              <w:t xml:space="preserve">      "url": "Observation"</w:t>
            </w:r>
          </w:p>
          <w:p w14:paraId="5986C147" w14:textId="77777777" w:rsidR="00A33213" w:rsidRPr="0011021F" w:rsidRDefault="00A33213" w:rsidP="00A33213">
            <w:pPr>
              <w:rPr>
                <w:sz w:val="22"/>
                <w:szCs w:val="22"/>
              </w:rPr>
            </w:pPr>
            <w:r w:rsidRPr="00594166">
              <w:rPr>
                <w:sz w:val="22"/>
                <w:szCs w:val="22"/>
              </w:rPr>
              <w:t xml:space="preserve">    }</w:t>
            </w:r>
          </w:p>
          <w:p w14:paraId="3FC027AA" w14:textId="77777777" w:rsidR="00A33213" w:rsidRDefault="00A33213" w:rsidP="00594166">
            <w:pPr>
              <w:rPr>
                <w:b/>
                <w:bCs/>
                <w:u w:val="single"/>
                <w:lang w:val="en-US" w:bidi="he-IL"/>
              </w:rPr>
            </w:pPr>
          </w:p>
        </w:tc>
      </w:tr>
    </w:tbl>
    <w:p w14:paraId="67F3FA50" w14:textId="77777777" w:rsidR="00A33213" w:rsidRPr="009D5207" w:rsidRDefault="00A33213" w:rsidP="00594166">
      <w:pPr>
        <w:rPr>
          <w:b/>
          <w:bCs/>
          <w:u w:val="single"/>
          <w:rtl/>
          <w:lang w:val="en-US" w:bidi="he-IL"/>
        </w:rPr>
      </w:pPr>
    </w:p>
    <w:p w14:paraId="53EEB006" w14:textId="23936E55" w:rsidR="00594166" w:rsidRDefault="00594166" w:rsidP="00594166">
      <w:pPr>
        <w:pBdr>
          <w:top w:val="nil"/>
          <w:left w:val="nil"/>
          <w:bottom w:val="nil"/>
          <w:right w:val="nil"/>
          <w:between w:val="nil"/>
        </w:pBdr>
        <w:spacing w:after="0"/>
      </w:pPr>
    </w:p>
    <w:p w14:paraId="79607941" w14:textId="77777777" w:rsidR="00594166" w:rsidRDefault="00594166" w:rsidP="00213257"/>
    <w:p w14:paraId="00BA36B8" w14:textId="1777E916" w:rsidR="00996849" w:rsidRDefault="00996849" w:rsidP="002F1631">
      <w:pPr>
        <w:rPr>
          <w:b/>
          <w:bCs/>
          <w:u w:val="single"/>
          <w:lang w:val="en-US" w:bidi="he-IL"/>
        </w:rPr>
      </w:pPr>
      <w:r w:rsidRPr="009D5207">
        <w:rPr>
          <w:b/>
          <w:bCs/>
          <w:u w:val="single"/>
          <w:lang w:val="en-US" w:bidi="he-IL"/>
        </w:rPr>
        <w:t>Related Encounter (FHIR) – Visit_Occurrence (OMOP) information</w:t>
      </w:r>
    </w:p>
    <w:tbl>
      <w:tblPr>
        <w:tblStyle w:val="TableGrid"/>
        <w:tblW w:w="0" w:type="auto"/>
        <w:tblLook w:val="04A0" w:firstRow="1" w:lastRow="0" w:firstColumn="1" w:lastColumn="0" w:noHBand="0" w:noVBand="1"/>
      </w:tblPr>
      <w:tblGrid>
        <w:gridCol w:w="9800"/>
      </w:tblGrid>
      <w:tr w:rsidR="00A33213" w14:paraId="1BAA6D9A" w14:textId="77777777" w:rsidTr="00A33213">
        <w:tc>
          <w:tcPr>
            <w:tcW w:w="9800" w:type="dxa"/>
          </w:tcPr>
          <w:p w14:paraId="015778EB" w14:textId="77777777" w:rsidR="00A33213" w:rsidRPr="0011021F" w:rsidRDefault="00A33213" w:rsidP="00A33213">
            <w:pPr>
              <w:rPr>
                <w:sz w:val="22"/>
                <w:szCs w:val="22"/>
              </w:rPr>
            </w:pPr>
            <w:r w:rsidRPr="0011021F">
              <w:rPr>
                <w:sz w:val="22"/>
                <w:szCs w:val="22"/>
              </w:rPr>
              <w:t>"fullUrl": "urn:uuid:eaeb9228-4420-5e9c-b217-4c1a98ff9fe0",</w:t>
            </w:r>
          </w:p>
          <w:p w14:paraId="13C67477" w14:textId="77777777" w:rsidR="00A33213" w:rsidRPr="0011021F" w:rsidRDefault="00A33213" w:rsidP="00A33213">
            <w:pPr>
              <w:rPr>
                <w:sz w:val="22"/>
                <w:szCs w:val="22"/>
              </w:rPr>
            </w:pPr>
            <w:r w:rsidRPr="0011021F">
              <w:rPr>
                <w:sz w:val="22"/>
                <w:szCs w:val="22"/>
              </w:rPr>
              <w:t xml:space="preserve">    "resource": {</w:t>
            </w:r>
          </w:p>
          <w:p w14:paraId="3F6EA956" w14:textId="77777777" w:rsidR="00A33213" w:rsidRPr="0011021F" w:rsidRDefault="00A33213" w:rsidP="00A33213">
            <w:pPr>
              <w:rPr>
                <w:sz w:val="22"/>
                <w:szCs w:val="22"/>
              </w:rPr>
            </w:pPr>
            <w:r w:rsidRPr="0011021F">
              <w:rPr>
                <w:sz w:val="22"/>
                <w:szCs w:val="22"/>
              </w:rPr>
              <w:t xml:space="preserve">      "resourceType": "Encounter",</w:t>
            </w:r>
          </w:p>
          <w:p w14:paraId="13631EC0" w14:textId="77777777" w:rsidR="00A33213" w:rsidRPr="0011021F" w:rsidRDefault="00A33213" w:rsidP="00A33213">
            <w:pPr>
              <w:rPr>
                <w:sz w:val="22"/>
                <w:szCs w:val="22"/>
              </w:rPr>
            </w:pPr>
            <w:r w:rsidRPr="0011021F">
              <w:rPr>
                <w:sz w:val="22"/>
                <w:szCs w:val="22"/>
              </w:rPr>
              <w:t xml:space="preserve">      "id": "eaeb9228-4420-5e9c-b217-4c1a98ff9fe0",</w:t>
            </w:r>
          </w:p>
          <w:p w14:paraId="5C9F6717" w14:textId="77777777" w:rsidR="00A33213" w:rsidRPr="0011021F" w:rsidRDefault="00A33213" w:rsidP="00A33213">
            <w:pPr>
              <w:rPr>
                <w:sz w:val="22"/>
                <w:szCs w:val="22"/>
              </w:rPr>
            </w:pPr>
            <w:r w:rsidRPr="0011021F">
              <w:rPr>
                <w:sz w:val="22"/>
                <w:szCs w:val="22"/>
              </w:rPr>
              <w:t xml:space="preserve">      "status": "finished",</w:t>
            </w:r>
          </w:p>
          <w:p w14:paraId="6A42D829" w14:textId="77777777" w:rsidR="00A33213" w:rsidRPr="0011021F" w:rsidRDefault="00A33213" w:rsidP="00A33213">
            <w:pPr>
              <w:rPr>
                <w:sz w:val="22"/>
                <w:szCs w:val="22"/>
              </w:rPr>
            </w:pPr>
            <w:r w:rsidRPr="0011021F">
              <w:rPr>
                <w:sz w:val="22"/>
                <w:szCs w:val="22"/>
              </w:rPr>
              <w:t xml:space="preserve">      "class": {</w:t>
            </w:r>
          </w:p>
          <w:p w14:paraId="216B91EF" w14:textId="77777777" w:rsidR="00A33213" w:rsidRPr="0011021F" w:rsidRDefault="00A33213" w:rsidP="00A33213">
            <w:pPr>
              <w:rPr>
                <w:sz w:val="22"/>
                <w:szCs w:val="22"/>
              </w:rPr>
            </w:pPr>
            <w:r w:rsidRPr="0011021F">
              <w:rPr>
                <w:sz w:val="22"/>
                <w:szCs w:val="22"/>
              </w:rPr>
              <w:t xml:space="preserve">        "system": "http://terminology.hl7.org/CodeSystem/v3-ActCode",</w:t>
            </w:r>
          </w:p>
          <w:p w14:paraId="36CA4D06" w14:textId="77777777" w:rsidR="00A33213" w:rsidRPr="0011021F" w:rsidRDefault="00A33213" w:rsidP="00A33213">
            <w:pPr>
              <w:rPr>
                <w:sz w:val="22"/>
                <w:szCs w:val="22"/>
              </w:rPr>
            </w:pPr>
            <w:r w:rsidRPr="0011021F">
              <w:rPr>
                <w:sz w:val="22"/>
                <w:szCs w:val="22"/>
              </w:rPr>
              <w:t xml:space="preserve">        "code": "AMB"</w:t>
            </w:r>
          </w:p>
          <w:p w14:paraId="09F9B8CC" w14:textId="77777777" w:rsidR="00A33213" w:rsidRPr="0011021F" w:rsidRDefault="00A33213" w:rsidP="00A33213">
            <w:pPr>
              <w:rPr>
                <w:sz w:val="22"/>
                <w:szCs w:val="22"/>
              </w:rPr>
            </w:pPr>
            <w:r w:rsidRPr="0011021F">
              <w:rPr>
                <w:sz w:val="22"/>
                <w:szCs w:val="22"/>
              </w:rPr>
              <w:t xml:space="preserve">      },</w:t>
            </w:r>
          </w:p>
          <w:p w14:paraId="4C3326E0" w14:textId="77777777" w:rsidR="00A33213" w:rsidRPr="0011021F" w:rsidRDefault="00A33213" w:rsidP="00A33213">
            <w:pPr>
              <w:rPr>
                <w:sz w:val="22"/>
                <w:szCs w:val="22"/>
              </w:rPr>
            </w:pPr>
            <w:r w:rsidRPr="0011021F">
              <w:rPr>
                <w:sz w:val="22"/>
                <w:szCs w:val="22"/>
              </w:rPr>
              <w:t xml:space="preserve">      "type": [ {</w:t>
            </w:r>
          </w:p>
          <w:p w14:paraId="61674520" w14:textId="77777777" w:rsidR="00A33213" w:rsidRPr="0011021F" w:rsidRDefault="00A33213" w:rsidP="00A33213">
            <w:pPr>
              <w:rPr>
                <w:sz w:val="22"/>
                <w:szCs w:val="22"/>
              </w:rPr>
            </w:pPr>
            <w:r w:rsidRPr="0011021F">
              <w:rPr>
                <w:sz w:val="22"/>
                <w:szCs w:val="22"/>
              </w:rPr>
              <w:t xml:space="preserve">        "coding": [ {</w:t>
            </w:r>
          </w:p>
          <w:p w14:paraId="51D3D017" w14:textId="77777777" w:rsidR="00A33213" w:rsidRPr="0011021F" w:rsidRDefault="00A33213" w:rsidP="00A33213">
            <w:pPr>
              <w:rPr>
                <w:sz w:val="22"/>
                <w:szCs w:val="22"/>
              </w:rPr>
            </w:pPr>
            <w:r w:rsidRPr="0011021F">
              <w:rPr>
                <w:sz w:val="22"/>
                <w:szCs w:val="22"/>
              </w:rPr>
              <w:t xml:space="preserve">          "system": "http://snomed.info/sct",</w:t>
            </w:r>
          </w:p>
          <w:p w14:paraId="45E2D8AC" w14:textId="77777777" w:rsidR="00A33213" w:rsidRPr="0011021F" w:rsidRDefault="00A33213" w:rsidP="00A33213">
            <w:pPr>
              <w:rPr>
                <w:sz w:val="22"/>
                <w:szCs w:val="22"/>
              </w:rPr>
            </w:pPr>
            <w:r w:rsidRPr="0011021F">
              <w:rPr>
                <w:sz w:val="22"/>
                <w:szCs w:val="22"/>
              </w:rPr>
              <w:t xml:space="preserve">          "code": "162673000",</w:t>
            </w:r>
          </w:p>
          <w:p w14:paraId="2A9F21EA" w14:textId="77777777" w:rsidR="00A33213" w:rsidRPr="0011021F" w:rsidRDefault="00A33213" w:rsidP="00A33213">
            <w:pPr>
              <w:rPr>
                <w:sz w:val="22"/>
                <w:szCs w:val="22"/>
              </w:rPr>
            </w:pPr>
            <w:r w:rsidRPr="0011021F">
              <w:rPr>
                <w:sz w:val="22"/>
                <w:szCs w:val="22"/>
              </w:rPr>
              <w:t xml:space="preserve">          "display": "General examination of patient (procedure)"</w:t>
            </w:r>
          </w:p>
          <w:p w14:paraId="35E4E945" w14:textId="77777777" w:rsidR="00A33213" w:rsidRPr="0011021F" w:rsidRDefault="00A33213" w:rsidP="00A33213">
            <w:pPr>
              <w:rPr>
                <w:sz w:val="22"/>
                <w:szCs w:val="22"/>
              </w:rPr>
            </w:pPr>
            <w:r w:rsidRPr="0011021F">
              <w:rPr>
                <w:sz w:val="22"/>
                <w:szCs w:val="22"/>
              </w:rPr>
              <w:t xml:space="preserve">        } ],</w:t>
            </w:r>
          </w:p>
          <w:p w14:paraId="29D5DF0C" w14:textId="77777777" w:rsidR="00A33213" w:rsidRPr="0011021F" w:rsidRDefault="00A33213" w:rsidP="00A33213">
            <w:pPr>
              <w:rPr>
                <w:sz w:val="22"/>
                <w:szCs w:val="22"/>
              </w:rPr>
            </w:pPr>
            <w:r w:rsidRPr="0011021F">
              <w:rPr>
                <w:sz w:val="22"/>
                <w:szCs w:val="22"/>
              </w:rPr>
              <w:t xml:space="preserve">        "text": "General examination of patient (procedure)"</w:t>
            </w:r>
          </w:p>
          <w:p w14:paraId="0CDAA72E" w14:textId="77777777" w:rsidR="00A33213" w:rsidRPr="0011021F" w:rsidRDefault="00A33213" w:rsidP="00A33213">
            <w:pPr>
              <w:rPr>
                <w:sz w:val="22"/>
                <w:szCs w:val="22"/>
              </w:rPr>
            </w:pPr>
            <w:r w:rsidRPr="0011021F">
              <w:rPr>
                <w:sz w:val="22"/>
                <w:szCs w:val="22"/>
              </w:rPr>
              <w:lastRenderedPageBreak/>
              <w:t xml:space="preserve">      } ],</w:t>
            </w:r>
          </w:p>
          <w:p w14:paraId="3B4C3EB1" w14:textId="77777777" w:rsidR="00A33213" w:rsidRPr="0011021F" w:rsidRDefault="00A33213" w:rsidP="00A33213">
            <w:pPr>
              <w:rPr>
                <w:sz w:val="22"/>
                <w:szCs w:val="22"/>
              </w:rPr>
            </w:pPr>
            <w:r w:rsidRPr="0011021F">
              <w:rPr>
                <w:sz w:val="22"/>
                <w:szCs w:val="22"/>
              </w:rPr>
              <w:t xml:space="preserve">      "subject": {</w:t>
            </w:r>
          </w:p>
          <w:p w14:paraId="770DE1DE" w14:textId="77777777" w:rsidR="00A33213" w:rsidRPr="0011021F" w:rsidRDefault="00A33213" w:rsidP="00A33213">
            <w:pPr>
              <w:rPr>
                <w:sz w:val="22"/>
                <w:szCs w:val="22"/>
              </w:rPr>
            </w:pPr>
            <w:r w:rsidRPr="0011021F">
              <w:rPr>
                <w:sz w:val="22"/>
                <w:szCs w:val="22"/>
              </w:rPr>
              <w:t xml:space="preserve">        "reference": "urn:uuid:dbc4a3f7-9c69-4435-3ce3-4e1988ab6b91"</w:t>
            </w:r>
          </w:p>
          <w:p w14:paraId="6A9EEC1F" w14:textId="77777777" w:rsidR="00A33213" w:rsidRPr="0011021F" w:rsidRDefault="00A33213" w:rsidP="00A33213">
            <w:pPr>
              <w:rPr>
                <w:sz w:val="22"/>
                <w:szCs w:val="22"/>
              </w:rPr>
            </w:pPr>
            <w:r w:rsidRPr="0011021F">
              <w:rPr>
                <w:sz w:val="22"/>
                <w:szCs w:val="22"/>
              </w:rPr>
              <w:t xml:space="preserve">      },</w:t>
            </w:r>
          </w:p>
          <w:p w14:paraId="6DD53F72" w14:textId="77777777" w:rsidR="00A33213" w:rsidRPr="0011021F" w:rsidRDefault="00A33213" w:rsidP="00A33213">
            <w:pPr>
              <w:rPr>
                <w:sz w:val="22"/>
                <w:szCs w:val="22"/>
              </w:rPr>
            </w:pPr>
            <w:r w:rsidRPr="0011021F">
              <w:rPr>
                <w:sz w:val="22"/>
                <w:szCs w:val="22"/>
              </w:rPr>
              <w:t xml:space="preserve">      "participant": [ {</w:t>
            </w:r>
          </w:p>
          <w:p w14:paraId="28EFDE9E" w14:textId="77777777" w:rsidR="00A33213" w:rsidRPr="0011021F" w:rsidRDefault="00A33213" w:rsidP="00A33213">
            <w:pPr>
              <w:rPr>
                <w:sz w:val="22"/>
                <w:szCs w:val="22"/>
              </w:rPr>
            </w:pPr>
            <w:r w:rsidRPr="0011021F">
              <w:rPr>
                <w:sz w:val="22"/>
                <w:szCs w:val="22"/>
              </w:rPr>
              <w:t xml:space="preserve">        "individual": {</w:t>
            </w:r>
          </w:p>
          <w:p w14:paraId="153C23F3" w14:textId="77777777" w:rsidR="00A33213" w:rsidRPr="0011021F" w:rsidRDefault="00A33213" w:rsidP="00A33213">
            <w:pPr>
              <w:rPr>
                <w:sz w:val="22"/>
                <w:szCs w:val="22"/>
              </w:rPr>
            </w:pPr>
            <w:r w:rsidRPr="0011021F">
              <w:rPr>
                <w:sz w:val="22"/>
                <w:szCs w:val="22"/>
              </w:rPr>
              <w:t xml:space="preserve">          "reference": "Practitioner?identifier=http://hl7.org/fhir/sid/us-npi|9999947796",</w:t>
            </w:r>
          </w:p>
          <w:p w14:paraId="3F3BDEDE" w14:textId="77777777" w:rsidR="00A33213" w:rsidRPr="0011021F" w:rsidRDefault="00A33213" w:rsidP="00A33213">
            <w:pPr>
              <w:rPr>
                <w:sz w:val="22"/>
                <w:szCs w:val="22"/>
              </w:rPr>
            </w:pPr>
            <w:r w:rsidRPr="0011021F">
              <w:rPr>
                <w:sz w:val="22"/>
                <w:szCs w:val="22"/>
              </w:rPr>
              <w:t xml:space="preserve">          "display": "Dr. Francisco472 Gusikowski974"</w:t>
            </w:r>
          </w:p>
          <w:p w14:paraId="76E1D053" w14:textId="77777777" w:rsidR="00A33213" w:rsidRPr="0011021F" w:rsidRDefault="00A33213" w:rsidP="00A33213">
            <w:pPr>
              <w:rPr>
                <w:sz w:val="22"/>
                <w:szCs w:val="22"/>
              </w:rPr>
            </w:pPr>
            <w:r w:rsidRPr="0011021F">
              <w:rPr>
                <w:sz w:val="22"/>
                <w:szCs w:val="22"/>
              </w:rPr>
              <w:t xml:space="preserve">        }</w:t>
            </w:r>
          </w:p>
          <w:p w14:paraId="5001ECA6" w14:textId="77777777" w:rsidR="00A33213" w:rsidRPr="0011021F" w:rsidRDefault="00A33213" w:rsidP="00A33213">
            <w:pPr>
              <w:rPr>
                <w:sz w:val="22"/>
                <w:szCs w:val="22"/>
              </w:rPr>
            </w:pPr>
            <w:r w:rsidRPr="0011021F">
              <w:rPr>
                <w:sz w:val="22"/>
                <w:szCs w:val="22"/>
              </w:rPr>
              <w:t xml:space="preserve">      } ],</w:t>
            </w:r>
          </w:p>
          <w:p w14:paraId="74E076BD" w14:textId="77777777" w:rsidR="00A33213" w:rsidRPr="0011021F" w:rsidRDefault="00A33213" w:rsidP="00A33213">
            <w:pPr>
              <w:rPr>
                <w:sz w:val="22"/>
                <w:szCs w:val="22"/>
              </w:rPr>
            </w:pPr>
            <w:r w:rsidRPr="0011021F">
              <w:rPr>
                <w:sz w:val="22"/>
                <w:szCs w:val="22"/>
              </w:rPr>
              <w:t xml:space="preserve">      "period": {</w:t>
            </w:r>
          </w:p>
          <w:p w14:paraId="62383A14" w14:textId="77777777" w:rsidR="00A33213" w:rsidRPr="0011021F" w:rsidRDefault="00A33213" w:rsidP="00A33213">
            <w:pPr>
              <w:rPr>
                <w:sz w:val="22"/>
                <w:szCs w:val="22"/>
              </w:rPr>
            </w:pPr>
            <w:r w:rsidRPr="0011021F">
              <w:rPr>
                <w:sz w:val="22"/>
                <w:szCs w:val="22"/>
              </w:rPr>
              <w:t xml:space="preserve">        "start": "2015-09-05T21:57:47+00:00",</w:t>
            </w:r>
          </w:p>
          <w:p w14:paraId="2218F034" w14:textId="77777777" w:rsidR="00A33213" w:rsidRPr="0011021F" w:rsidRDefault="00A33213" w:rsidP="00A33213">
            <w:pPr>
              <w:rPr>
                <w:sz w:val="22"/>
                <w:szCs w:val="22"/>
              </w:rPr>
            </w:pPr>
            <w:r w:rsidRPr="0011021F">
              <w:rPr>
                <w:sz w:val="22"/>
                <w:szCs w:val="22"/>
              </w:rPr>
              <w:t xml:space="preserve">        "end": "2015-09-05T22:48:16+00:00"</w:t>
            </w:r>
          </w:p>
          <w:p w14:paraId="31C3B3B0" w14:textId="77777777" w:rsidR="00A33213" w:rsidRPr="0011021F" w:rsidRDefault="00A33213" w:rsidP="00A33213">
            <w:pPr>
              <w:rPr>
                <w:sz w:val="22"/>
                <w:szCs w:val="22"/>
              </w:rPr>
            </w:pPr>
            <w:r w:rsidRPr="0011021F">
              <w:rPr>
                <w:sz w:val="22"/>
                <w:szCs w:val="22"/>
              </w:rPr>
              <w:t xml:space="preserve">      },</w:t>
            </w:r>
          </w:p>
          <w:p w14:paraId="3BD134A4" w14:textId="77777777" w:rsidR="00A33213" w:rsidRPr="0011021F" w:rsidRDefault="00A33213" w:rsidP="00A33213">
            <w:pPr>
              <w:rPr>
                <w:sz w:val="22"/>
                <w:szCs w:val="22"/>
              </w:rPr>
            </w:pPr>
            <w:r w:rsidRPr="0011021F">
              <w:rPr>
                <w:sz w:val="22"/>
                <w:szCs w:val="22"/>
              </w:rPr>
              <w:t xml:space="preserve">      "serviceProvider": {</w:t>
            </w:r>
          </w:p>
          <w:p w14:paraId="63DD38EA" w14:textId="77777777" w:rsidR="00A33213" w:rsidRPr="0011021F" w:rsidRDefault="00A33213" w:rsidP="00A33213">
            <w:pPr>
              <w:rPr>
                <w:sz w:val="22"/>
                <w:szCs w:val="22"/>
              </w:rPr>
            </w:pPr>
            <w:r w:rsidRPr="0011021F">
              <w:rPr>
                <w:sz w:val="22"/>
                <w:szCs w:val="22"/>
              </w:rPr>
              <w:t xml:space="preserve">        "reference": "Organization?identifier=https://github.com/synthetichealth/synthea|e2a8b444-9b8f-36ff-84c4-05ee98589482",</w:t>
            </w:r>
          </w:p>
          <w:p w14:paraId="38DD51D5" w14:textId="77777777" w:rsidR="00A33213" w:rsidRPr="0011021F" w:rsidRDefault="00A33213" w:rsidP="00A33213">
            <w:pPr>
              <w:rPr>
                <w:sz w:val="22"/>
                <w:szCs w:val="22"/>
              </w:rPr>
            </w:pPr>
            <w:r w:rsidRPr="0011021F">
              <w:rPr>
                <w:sz w:val="22"/>
                <w:szCs w:val="22"/>
              </w:rPr>
              <w:t xml:space="preserve">        "display": "WHITLEY WELLNESS LLC"</w:t>
            </w:r>
          </w:p>
          <w:p w14:paraId="1D9936A4" w14:textId="77777777" w:rsidR="00A33213" w:rsidRPr="0011021F" w:rsidRDefault="00A33213" w:rsidP="00A33213">
            <w:pPr>
              <w:rPr>
                <w:sz w:val="22"/>
                <w:szCs w:val="22"/>
              </w:rPr>
            </w:pPr>
            <w:r w:rsidRPr="0011021F">
              <w:rPr>
                <w:sz w:val="22"/>
                <w:szCs w:val="22"/>
              </w:rPr>
              <w:t xml:space="preserve">      }</w:t>
            </w:r>
          </w:p>
          <w:p w14:paraId="19D1F863" w14:textId="77777777" w:rsidR="00A33213" w:rsidRPr="0011021F" w:rsidRDefault="00A33213" w:rsidP="00A33213">
            <w:pPr>
              <w:rPr>
                <w:sz w:val="22"/>
                <w:szCs w:val="22"/>
              </w:rPr>
            </w:pPr>
            <w:r w:rsidRPr="0011021F">
              <w:rPr>
                <w:sz w:val="22"/>
                <w:szCs w:val="22"/>
              </w:rPr>
              <w:t xml:space="preserve">    },</w:t>
            </w:r>
          </w:p>
          <w:p w14:paraId="2732BA65" w14:textId="77777777" w:rsidR="00A33213" w:rsidRPr="0011021F" w:rsidRDefault="00A33213" w:rsidP="00A33213">
            <w:pPr>
              <w:rPr>
                <w:sz w:val="22"/>
                <w:szCs w:val="22"/>
              </w:rPr>
            </w:pPr>
            <w:r w:rsidRPr="0011021F">
              <w:rPr>
                <w:sz w:val="22"/>
                <w:szCs w:val="22"/>
              </w:rPr>
              <w:t xml:space="preserve">    "request": {</w:t>
            </w:r>
          </w:p>
          <w:p w14:paraId="602572A8" w14:textId="77777777" w:rsidR="00A33213" w:rsidRPr="0011021F" w:rsidRDefault="00A33213" w:rsidP="00A33213">
            <w:pPr>
              <w:rPr>
                <w:sz w:val="22"/>
                <w:szCs w:val="22"/>
              </w:rPr>
            </w:pPr>
            <w:r w:rsidRPr="0011021F">
              <w:rPr>
                <w:sz w:val="22"/>
                <w:szCs w:val="22"/>
              </w:rPr>
              <w:t xml:space="preserve">      "method": "POST",</w:t>
            </w:r>
          </w:p>
          <w:p w14:paraId="17AC7931" w14:textId="77777777" w:rsidR="00A33213" w:rsidRPr="0011021F" w:rsidRDefault="00A33213" w:rsidP="00A33213">
            <w:pPr>
              <w:rPr>
                <w:sz w:val="22"/>
                <w:szCs w:val="22"/>
              </w:rPr>
            </w:pPr>
            <w:r w:rsidRPr="0011021F">
              <w:rPr>
                <w:sz w:val="22"/>
                <w:szCs w:val="22"/>
              </w:rPr>
              <w:t xml:space="preserve">      "url": "Encounter"</w:t>
            </w:r>
          </w:p>
          <w:p w14:paraId="4EB1FE54" w14:textId="77777777" w:rsidR="00A33213" w:rsidRPr="0011021F" w:rsidRDefault="00A33213" w:rsidP="00A33213">
            <w:pPr>
              <w:rPr>
                <w:sz w:val="22"/>
                <w:szCs w:val="22"/>
              </w:rPr>
            </w:pPr>
            <w:r w:rsidRPr="0011021F">
              <w:rPr>
                <w:sz w:val="22"/>
                <w:szCs w:val="22"/>
              </w:rPr>
              <w:t xml:space="preserve">    }</w:t>
            </w:r>
          </w:p>
          <w:p w14:paraId="049678F1" w14:textId="77777777" w:rsidR="00A33213" w:rsidRDefault="00A33213" w:rsidP="002F1631">
            <w:pPr>
              <w:rPr>
                <w:b/>
                <w:bCs/>
                <w:u w:val="single"/>
                <w:lang w:val="en-US" w:bidi="he-IL"/>
              </w:rPr>
            </w:pPr>
          </w:p>
        </w:tc>
      </w:tr>
    </w:tbl>
    <w:p w14:paraId="701097B1" w14:textId="77777777" w:rsidR="00A33213" w:rsidRPr="009D5207" w:rsidRDefault="00A33213" w:rsidP="002F1631">
      <w:pPr>
        <w:rPr>
          <w:b/>
          <w:bCs/>
          <w:u w:val="single"/>
          <w:rtl/>
          <w:lang w:val="en-US" w:bidi="he-IL"/>
        </w:rPr>
      </w:pPr>
    </w:p>
    <w:p w14:paraId="3957A921" w14:textId="746342FE" w:rsidR="00996849" w:rsidRDefault="00996849" w:rsidP="009D5207">
      <w:pPr>
        <w:pBdr>
          <w:top w:val="nil"/>
          <w:left w:val="nil"/>
          <w:bottom w:val="nil"/>
          <w:right w:val="nil"/>
          <w:between w:val="nil"/>
        </w:pBdr>
        <w:spacing w:after="0"/>
      </w:pPr>
    </w:p>
    <w:p w14:paraId="75C50A3F" w14:textId="24C3AF3C" w:rsidR="00594166" w:rsidRDefault="00594166" w:rsidP="00594166">
      <w:pPr>
        <w:pBdr>
          <w:top w:val="nil"/>
          <w:left w:val="nil"/>
          <w:bottom w:val="nil"/>
          <w:right w:val="nil"/>
          <w:between w:val="nil"/>
        </w:pBdr>
        <w:spacing w:after="0"/>
      </w:pPr>
    </w:p>
    <w:p w14:paraId="43C56E2C" w14:textId="77777777" w:rsidR="00594166" w:rsidRDefault="00594166" w:rsidP="00594166">
      <w:pPr>
        <w:pBdr>
          <w:top w:val="nil"/>
          <w:left w:val="nil"/>
          <w:bottom w:val="nil"/>
          <w:right w:val="nil"/>
          <w:between w:val="nil"/>
        </w:pBdr>
        <w:spacing w:after="0"/>
      </w:pPr>
    </w:p>
    <w:p w14:paraId="33A80414" w14:textId="515FF0CE" w:rsidR="002F1631" w:rsidRDefault="002F1631" w:rsidP="002F1631">
      <w:r w:rsidRPr="009D5207">
        <w:rPr>
          <w:b/>
          <w:bCs/>
        </w:rPr>
        <w:t>Step 1</w:t>
      </w:r>
      <w:r>
        <w:t xml:space="preserve"> – Identify the </w:t>
      </w:r>
      <w:r w:rsidR="00797FE4">
        <w:t>main</w:t>
      </w:r>
      <w:r>
        <w:t xml:space="preserve"> element </w:t>
      </w:r>
      <w:r w:rsidR="00797FE4">
        <w:t xml:space="preserve">in the FHIR observation resource </w:t>
      </w:r>
      <w:r>
        <w:t>– in this case its:</w:t>
      </w:r>
    </w:p>
    <w:p w14:paraId="769BFE46" w14:textId="4EC48E76" w:rsidR="002F1631" w:rsidRPr="0011021F" w:rsidRDefault="002F1631" w:rsidP="002F1631">
      <w:pPr>
        <w:rPr>
          <w:i/>
          <w:iCs/>
        </w:rPr>
      </w:pPr>
      <w:r w:rsidRPr="0011021F">
        <w:rPr>
          <w:i/>
          <w:iCs/>
        </w:rPr>
        <w:t xml:space="preserve">       "system": "http://loinc.org",</w:t>
      </w:r>
    </w:p>
    <w:p w14:paraId="5976C1D5" w14:textId="36406ABD" w:rsidR="002F1631" w:rsidRPr="0011021F" w:rsidRDefault="002F1631" w:rsidP="002F1631">
      <w:pPr>
        <w:rPr>
          <w:i/>
          <w:iCs/>
        </w:rPr>
      </w:pPr>
      <w:r w:rsidRPr="0011021F">
        <w:rPr>
          <w:i/>
          <w:iCs/>
        </w:rPr>
        <w:t xml:space="preserve">          "code": "8302-2",</w:t>
      </w:r>
    </w:p>
    <w:p w14:paraId="3BF6F2B4" w14:textId="3A4A5F7C" w:rsidR="002F1631" w:rsidRDefault="002F1631" w:rsidP="002F1631">
      <w:pPr>
        <w:rPr>
          <w:i/>
          <w:iCs/>
        </w:rPr>
      </w:pPr>
      <w:r w:rsidRPr="0011021F">
        <w:rPr>
          <w:i/>
          <w:iCs/>
        </w:rPr>
        <w:t xml:space="preserve">          "display": "Body Height"</w:t>
      </w:r>
    </w:p>
    <w:p w14:paraId="1931AEC6" w14:textId="77777777" w:rsidR="003D3EC5" w:rsidRPr="0011021F" w:rsidRDefault="003D3EC5" w:rsidP="002F1631">
      <w:pPr>
        <w:rPr>
          <w:i/>
          <w:iCs/>
        </w:rPr>
      </w:pPr>
    </w:p>
    <w:p w14:paraId="20FA78D4" w14:textId="425D6E96" w:rsidR="002F1631" w:rsidRDefault="002F1631" w:rsidP="009D5207">
      <w:pPr>
        <w:pBdr>
          <w:top w:val="nil"/>
          <w:left w:val="nil"/>
          <w:bottom w:val="nil"/>
          <w:right w:val="nil"/>
          <w:between w:val="nil"/>
        </w:pBdr>
        <w:spacing w:after="0"/>
      </w:pPr>
      <w:r w:rsidRPr="009D5207">
        <w:rPr>
          <w:b/>
          <w:bCs/>
        </w:rPr>
        <w:t>Step 2</w:t>
      </w:r>
      <w:r>
        <w:t xml:space="preserve"> – </w:t>
      </w:r>
      <w:r w:rsidR="00FD03E5">
        <w:t xml:space="preserve">Use OHDSI ATHENA to map the defining FHIR resource element to the OMOP ontology to determine the OMOP concept_id and domain for which to map the FHIR resource’s supporting elements </w:t>
      </w:r>
      <w:r>
        <w:t xml:space="preserve">– in this case </w:t>
      </w:r>
      <w:r w:rsidR="002430F4">
        <w:t>there is a direct mapping to</w:t>
      </w:r>
      <w:r w:rsidR="00FE344E">
        <w:t xml:space="preserve"> </w:t>
      </w:r>
      <w:r w:rsidR="000A57F4" w:rsidRPr="009D5207">
        <w:rPr>
          <w:b/>
          <w:bCs/>
        </w:rPr>
        <w:t>OMOP standard concept_id</w:t>
      </w:r>
      <w:r w:rsidR="00FE344E">
        <w:t xml:space="preserve"> </w:t>
      </w:r>
      <w:r w:rsidRPr="002F1631">
        <w:t>3036277</w:t>
      </w:r>
      <w:r w:rsidR="00FD03E5">
        <w:t xml:space="preserve"> </w:t>
      </w:r>
      <w:r w:rsidR="002430F4">
        <w:t xml:space="preserve">in </w:t>
      </w:r>
      <w:r w:rsidR="00FE344E">
        <w:t>M</w:t>
      </w:r>
      <w:r w:rsidR="00FD03E5">
        <w:t>easurement</w:t>
      </w:r>
      <w:r w:rsidR="00B93D5D">
        <w:t xml:space="preserve"> domain</w:t>
      </w:r>
      <w:r w:rsidR="00FD03E5">
        <w:t>.</w:t>
      </w:r>
    </w:p>
    <w:p w14:paraId="0C31A297" w14:textId="2DF45C51" w:rsidR="002F1631" w:rsidRPr="002F1631" w:rsidRDefault="002F1631" w:rsidP="002F1631">
      <w:r w:rsidRPr="002F1631">
        <w:rPr>
          <w:noProof/>
        </w:rPr>
        <w:lastRenderedPageBreak/>
        <w:drawing>
          <wp:inline distT="0" distB="0" distL="0" distR="0" wp14:anchorId="128658EF" wp14:editId="623C5F5A">
            <wp:extent cx="6229350" cy="1886585"/>
            <wp:effectExtent l="0" t="0" r="0" b="0"/>
            <wp:docPr id="15358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457" name=""/>
                    <pic:cNvPicPr/>
                  </pic:nvPicPr>
                  <pic:blipFill>
                    <a:blip r:embed="rId18"/>
                    <a:stretch>
                      <a:fillRect/>
                    </a:stretch>
                  </pic:blipFill>
                  <pic:spPr>
                    <a:xfrm>
                      <a:off x="0" y="0"/>
                      <a:ext cx="6229350" cy="1886585"/>
                    </a:xfrm>
                    <a:prstGeom prst="rect">
                      <a:avLst/>
                    </a:prstGeom>
                  </pic:spPr>
                </pic:pic>
              </a:graphicData>
            </a:graphic>
          </wp:inline>
        </w:drawing>
      </w:r>
    </w:p>
    <w:p w14:paraId="1A0517AE" w14:textId="77777777" w:rsidR="004D2D70" w:rsidRDefault="004D2D70" w:rsidP="00FD03E5">
      <w:pPr>
        <w:rPr>
          <w:b/>
          <w:bCs/>
        </w:rPr>
      </w:pPr>
    </w:p>
    <w:p w14:paraId="35B27EDB" w14:textId="0A78CF51" w:rsidR="00834683" w:rsidRDefault="00FD03E5" w:rsidP="00FD03E5">
      <w:r w:rsidRPr="009D5207">
        <w:rPr>
          <w:b/>
          <w:bCs/>
        </w:rPr>
        <w:t>Step 3</w:t>
      </w:r>
      <w:r>
        <w:t xml:space="preserve"> – Aligning the supporting fields with the OMOP CDM table from the identified domain</w:t>
      </w:r>
      <w:r w:rsidR="003C5E41">
        <w:t xml:space="preserve"> </w:t>
      </w:r>
      <w:hyperlink r:id="rId19" w:history="1">
        <w:r w:rsidR="00834683" w:rsidRPr="00834683">
          <w:rPr>
            <w:rStyle w:val="Hyperlink"/>
          </w:rPr>
          <w:t>(OMOP table structure)</w:t>
        </w:r>
      </w:hyperlink>
    </w:p>
    <w:p w14:paraId="7A1F1975" w14:textId="2878383F" w:rsidR="003C5E41" w:rsidRPr="009D5207" w:rsidRDefault="003C5E41" w:rsidP="00FD03E5">
      <w:pPr>
        <w:rPr>
          <w:b/>
          <w:bCs/>
        </w:rPr>
      </w:pPr>
      <w:r w:rsidRPr="009D5207">
        <w:rPr>
          <w:b/>
          <w:bCs/>
        </w:rPr>
        <w:t>Measurement table:</w:t>
      </w:r>
    </w:p>
    <w:tbl>
      <w:tblPr>
        <w:tblW w:w="11001" w:type="dxa"/>
        <w:tblLayout w:type="fixed"/>
        <w:tblLook w:val="04A0" w:firstRow="1" w:lastRow="0" w:firstColumn="1" w:lastColumn="0" w:noHBand="0" w:noVBand="1"/>
      </w:tblPr>
      <w:tblGrid>
        <w:gridCol w:w="2340"/>
        <w:gridCol w:w="1620"/>
        <w:gridCol w:w="1530"/>
        <w:gridCol w:w="2070"/>
        <w:gridCol w:w="1433"/>
        <w:gridCol w:w="1170"/>
        <w:gridCol w:w="838"/>
        <w:tblGridChange w:id="18">
          <w:tblGrid>
            <w:gridCol w:w="2340"/>
            <w:gridCol w:w="1620"/>
            <w:gridCol w:w="1530"/>
            <w:gridCol w:w="2070"/>
            <w:gridCol w:w="1433"/>
            <w:gridCol w:w="1170"/>
            <w:gridCol w:w="838"/>
          </w:tblGrid>
        </w:tblGridChange>
      </w:tblGrid>
      <w:tr w:rsidR="00A92A65" w:rsidRPr="001E3962" w14:paraId="5901C5A1" w14:textId="180F2457" w:rsidTr="00A92A65">
        <w:trPr>
          <w:trHeight w:val="315"/>
        </w:trPr>
        <w:tc>
          <w:tcPr>
            <w:tcW w:w="2340" w:type="dxa"/>
            <w:tcBorders>
              <w:top w:val="nil"/>
              <w:left w:val="nil"/>
              <w:bottom w:val="single" w:sz="12" w:space="0" w:color="DDDDDD"/>
              <w:right w:val="nil"/>
            </w:tcBorders>
            <w:shd w:val="clear" w:color="000000" w:fill="FFFFFF"/>
            <w:vAlign w:val="center"/>
          </w:tcPr>
          <w:p w14:paraId="69080E23" w14:textId="6177AE50" w:rsidR="00F416BF" w:rsidRP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sz="12" w:space="0" w:color="DDDDDD"/>
              <w:right w:val="nil"/>
            </w:tcBorders>
            <w:shd w:val="clear" w:color="000000" w:fill="FFFFFF"/>
            <w:vAlign w:val="center"/>
          </w:tcPr>
          <w:p w14:paraId="1F71FDEF" w14:textId="0F6BB259"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530" w:type="dxa"/>
            <w:tcBorders>
              <w:top w:val="nil"/>
              <w:left w:val="nil"/>
              <w:bottom w:val="single" w:sz="12" w:space="0" w:color="DDDDDD"/>
              <w:right w:val="nil"/>
            </w:tcBorders>
            <w:shd w:val="clear" w:color="000000" w:fill="FFFFFF"/>
            <w:vAlign w:val="center"/>
          </w:tcPr>
          <w:p w14:paraId="07091269" w14:textId="7AE92996"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2070" w:type="dxa"/>
            <w:tcBorders>
              <w:top w:val="nil"/>
              <w:left w:val="nil"/>
              <w:bottom w:val="single" w:sz="12" w:space="0" w:color="DDDDDD"/>
              <w:right w:val="nil"/>
            </w:tcBorders>
            <w:shd w:val="clear" w:color="000000" w:fill="FFFFFF"/>
            <w:vAlign w:val="center"/>
          </w:tcPr>
          <w:p w14:paraId="4DDD0F5E" w14:textId="5360A524"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00C342FA">
              <w:rPr>
                <w:rFonts w:ascii="Source Sans Pro" w:hAnsi="Source Sans Pro"/>
                <w:b/>
                <w:bCs/>
                <w:color w:val="333333"/>
                <w:sz w:val="20"/>
                <w:szCs w:val="20"/>
                <w:lang w:bidi="he-IL"/>
              </w:rPr>
              <w:t>table</w:t>
            </w:r>
            <w:r w:rsidRPr="001E3962">
              <w:rPr>
                <w:rFonts w:ascii="Source Sans Pro" w:hAnsi="Source Sans Pro"/>
                <w:b/>
                <w:bCs/>
                <w:color w:val="333333"/>
                <w:sz w:val="20"/>
                <w:szCs w:val="20"/>
                <w:lang w:bidi="he-IL"/>
              </w:rPr>
              <w:t xml:space="preserve"> Field</w:t>
            </w:r>
          </w:p>
        </w:tc>
        <w:tc>
          <w:tcPr>
            <w:tcW w:w="1433" w:type="dxa"/>
            <w:tcBorders>
              <w:top w:val="nil"/>
              <w:left w:val="nil"/>
              <w:bottom w:val="single" w:sz="12" w:space="0" w:color="DDDDDD"/>
              <w:right w:val="nil"/>
            </w:tcBorders>
            <w:shd w:val="clear" w:color="000000" w:fill="FFFFFF"/>
            <w:vAlign w:val="center"/>
          </w:tcPr>
          <w:p w14:paraId="2ABC0636" w14:textId="7BAA71E6" w:rsidR="00F416BF" w:rsidRP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sz="12" w:space="0" w:color="DDDDDD"/>
              <w:right w:val="nil"/>
            </w:tcBorders>
            <w:shd w:val="clear" w:color="000000" w:fill="FFFFFF"/>
            <w:vAlign w:val="center"/>
          </w:tcPr>
          <w:p w14:paraId="34A35534" w14:textId="1AB4F231" w:rsidR="00F416BF" w:rsidRDefault="00F416BF"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sz="12" w:space="0" w:color="DDDDDD"/>
              <w:right w:val="nil"/>
            </w:tcBorders>
            <w:shd w:val="clear" w:color="000000" w:fill="FFFFFF"/>
            <w:vAlign w:val="center"/>
          </w:tcPr>
          <w:p w14:paraId="79086D60" w14:textId="6446D609" w:rsidR="00F416BF" w:rsidRDefault="00F416BF"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00A92A65" w:rsidRPr="001E3962" w14:paraId="44128818" w14:textId="376CB092" w:rsidTr="00A92A65">
        <w:trPr>
          <w:trHeight w:val="330"/>
        </w:trPr>
        <w:tc>
          <w:tcPr>
            <w:tcW w:w="2340" w:type="dxa"/>
            <w:tcBorders>
              <w:top w:val="single" w:sz="8" w:space="0" w:color="DDDDDD"/>
              <w:left w:val="nil"/>
              <w:bottom w:val="nil"/>
              <w:right w:val="nil"/>
            </w:tcBorders>
            <w:shd w:val="clear" w:color="000000" w:fill="FFFFFF"/>
          </w:tcPr>
          <w:p w14:paraId="7EEA6CDB" w14:textId="76A7518B" w:rsidR="00F416BF" w:rsidRPr="009D5207" w:rsidRDefault="00F416BF" w:rsidP="00F416BF">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7C0A6D" w14:textId="77777777" w:rsidR="00F416BF" w:rsidRPr="001E3962" w:rsidRDefault="00F416BF" w:rsidP="00F416BF">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552805BE" w14:textId="33F65057" w:rsidR="00F416BF" w:rsidRPr="00F416BF" w:rsidRDefault="00F416BF" w:rsidP="00F416BF">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2070" w:type="dxa"/>
            <w:tcBorders>
              <w:top w:val="single" w:sz="8" w:space="0" w:color="DDDDDD"/>
              <w:left w:val="nil"/>
              <w:bottom w:val="nil"/>
              <w:right w:val="nil"/>
            </w:tcBorders>
            <w:shd w:val="clear" w:color="000000" w:fill="FFFFFF"/>
          </w:tcPr>
          <w:p w14:paraId="16612D4F" w14:textId="0C8E14A1" w:rsidR="00F416BF" w:rsidRPr="00F416BF" w:rsidRDefault="00F416BF" w:rsidP="00F416BF">
            <w:pPr>
              <w:spacing w:after="0"/>
              <w:rPr>
                <w:rFonts w:ascii="Source Sans Pro" w:hAnsi="Source Sans Pro"/>
                <w:color w:val="333333"/>
                <w:sz w:val="20"/>
                <w:szCs w:val="20"/>
                <w:lang w:val="en-US" w:bidi="he-IL"/>
              </w:rPr>
            </w:pPr>
            <w:r w:rsidRPr="009D5207">
              <w:rPr>
                <w:rFonts w:ascii="Source Sans Pro" w:hAnsi="Source Sans Pro"/>
                <w:color w:val="333333"/>
                <w:sz w:val="20"/>
                <w:szCs w:val="20"/>
                <w:lang w:bidi="he-IL"/>
              </w:rPr>
              <w:t>measurement_id</w:t>
            </w:r>
          </w:p>
        </w:tc>
        <w:tc>
          <w:tcPr>
            <w:tcW w:w="1433" w:type="dxa"/>
            <w:tcBorders>
              <w:top w:val="single" w:sz="8" w:space="0" w:color="DDDDDD"/>
              <w:left w:val="nil"/>
              <w:bottom w:val="nil"/>
              <w:right w:val="nil"/>
            </w:tcBorders>
            <w:shd w:val="clear" w:color="000000" w:fill="FFFFFF"/>
          </w:tcPr>
          <w:p w14:paraId="64A007E8" w14:textId="77777777" w:rsidR="00F416BF" w:rsidRPr="001E3962" w:rsidRDefault="00F416BF" w:rsidP="00F416BF">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913FE3A" w14:textId="0A47193E" w:rsidR="00F416BF" w:rsidRDefault="00F416BF" w:rsidP="00F416BF">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F0CB854" w14:textId="1A8C9809" w:rsidR="00F416BF" w:rsidRDefault="00F416BF" w:rsidP="00F416BF">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00A92A65" w:rsidRPr="001E3962" w14:paraId="22B75CD6" w14:textId="30CB0A1E" w:rsidTr="00A92A65">
        <w:trPr>
          <w:trHeight w:val="315"/>
        </w:trPr>
        <w:tc>
          <w:tcPr>
            <w:tcW w:w="2340" w:type="dxa"/>
            <w:tcBorders>
              <w:top w:val="single" w:sz="8" w:space="0" w:color="DDDDDD"/>
              <w:left w:val="nil"/>
              <w:bottom w:val="nil"/>
              <w:right w:val="nil"/>
            </w:tcBorders>
            <w:shd w:val="clear" w:color="000000" w:fill="FFFFFF"/>
          </w:tcPr>
          <w:p w14:paraId="10416A63" w14:textId="5B8EB307" w:rsidR="00F416BF" w:rsidRPr="009D5207" w:rsidRDefault="00372859" w:rsidP="00372859">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sz="8" w:space="0" w:color="DDDDDD"/>
              <w:left w:val="nil"/>
              <w:bottom w:val="nil"/>
              <w:right w:val="nil"/>
            </w:tcBorders>
            <w:shd w:val="clear" w:color="000000" w:fill="FFFFFF"/>
          </w:tcPr>
          <w:p w14:paraId="1A5D25FF" w14:textId="4FF156CB" w:rsidR="00F416BF" w:rsidRPr="001E3962" w:rsidRDefault="003D3EC5" w:rsidP="00F416BF">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530" w:type="dxa"/>
            <w:tcBorders>
              <w:top w:val="single" w:sz="8" w:space="0" w:color="DDDDDD"/>
              <w:left w:val="nil"/>
              <w:bottom w:val="nil"/>
              <w:right w:val="nil"/>
            </w:tcBorders>
            <w:shd w:val="clear" w:color="000000" w:fill="FFFFFF"/>
          </w:tcPr>
          <w:p w14:paraId="3D548B27" w14:textId="4DD49365" w:rsidR="00F416BF" w:rsidRPr="009D5207" w:rsidRDefault="0081102A" w:rsidP="00F416BF">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Need to link from PERSON table with a join to Person_Source_Value</w:t>
            </w:r>
          </w:p>
        </w:tc>
        <w:tc>
          <w:tcPr>
            <w:tcW w:w="2070" w:type="dxa"/>
            <w:tcBorders>
              <w:top w:val="single" w:sz="8" w:space="0" w:color="DDDDDD"/>
              <w:left w:val="nil"/>
              <w:bottom w:val="nil"/>
              <w:right w:val="nil"/>
            </w:tcBorders>
            <w:shd w:val="clear" w:color="000000" w:fill="FFFFFF"/>
          </w:tcPr>
          <w:p w14:paraId="2DBFECD4" w14:textId="1EB15143" w:rsidR="00F416BF" w:rsidRPr="00F416BF" w:rsidRDefault="00F416BF" w:rsidP="00F416BF">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person_id</w:t>
            </w:r>
          </w:p>
        </w:tc>
        <w:tc>
          <w:tcPr>
            <w:tcW w:w="1433" w:type="dxa"/>
            <w:tcBorders>
              <w:top w:val="single" w:sz="8" w:space="0" w:color="DDDDDD"/>
              <w:left w:val="nil"/>
              <w:bottom w:val="nil"/>
              <w:right w:val="nil"/>
            </w:tcBorders>
            <w:shd w:val="clear" w:color="000000" w:fill="FFFFFF"/>
          </w:tcPr>
          <w:p w14:paraId="71D5400E" w14:textId="49EC03A0" w:rsidR="00F416BF" w:rsidRPr="001E3962" w:rsidRDefault="00F416BF" w:rsidP="00F416BF">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6ED5563" w14:textId="6A5C4BCF" w:rsidR="00F416BF" w:rsidRPr="001E3962" w:rsidRDefault="00F416BF" w:rsidP="00F416B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9F17EAC" w14:textId="44349D94" w:rsidR="00F416BF" w:rsidRPr="001E3962" w:rsidRDefault="00F416BF" w:rsidP="00F416B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58109B64" w14:textId="2ED47C06" w:rsidTr="00A92A65">
        <w:trPr>
          <w:trHeight w:val="315"/>
        </w:trPr>
        <w:tc>
          <w:tcPr>
            <w:tcW w:w="2340" w:type="dxa"/>
            <w:tcBorders>
              <w:top w:val="single" w:sz="8" w:space="0" w:color="DDDDDD"/>
              <w:left w:val="nil"/>
              <w:bottom w:val="nil"/>
              <w:right w:val="nil"/>
            </w:tcBorders>
            <w:shd w:val="clear" w:color="000000" w:fill="FFFFFF"/>
          </w:tcPr>
          <w:p w14:paraId="315A5C79" w14:textId="7411FBAD" w:rsidR="00E71626" w:rsidRPr="001E3962" w:rsidRDefault="00E71626" w:rsidP="00E71626">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sz="8" w:space="0" w:color="DDDDDD"/>
              <w:left w:val="nil"/>
              <w:bottom w:val="nil"/>
              <w:right w:val="nil"/>
            </w:tcBorders>
            <w:shd w:val="clear" w:color="000000" w:fill="FFFFFF"/>
          </w:tcPr>
          <w:p w14:paraId="1F51A71B" w14:textId="7849AC87" w:rsidR="00E71626" w:rsidRPr="001E3962" w:rsidRDefault="00E71626" w:rsidP="00E71626">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7C9A7E89" w14:textId="4FCF81CE" w:rsidR="00E71626" w:rsidRPr="009D5207" w:rsidRDefault="00E71626" w:rsidP="00E71626">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2070" w:type="dxa"/>
            <w:tcBorders>
              <w:top w:val="single" w:sz="8" w:space="0" w:color="DDDDDD"/>
              <w:left w:val="nil"/>
              <w:bottom w:val="nil"/>
              <w:right w:val="nil"/>
            </w:tcBorders>
            <w:shd w:val="clear" w:color="000000" w:fill="FFFFFF"/>
          </w:tcPr>
          <w:p w14:paraId="0D893B14" w14:textId="318E1D32" w:rsidR="00E71626" w:rsidRPr="00F416BF" w:rsidRDefault="00E71626" w:rsidP="00E71626">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measurement_concept_id</w:t>
            </w:r>
          </w:p>
        </w:tc>
        <w:tc>
          <w:tcPr>
            <w:tcW w:w="1433" w:type="dxa"/>
            <w:tcBorders>
              <w:top w:val="single" w:sz="8" w:space="0" w:color="DDDDDD"/>
              <w:left w:val="nil"/>
              <w:bottom w:val="nil"/>
              <w:right w:val="nil"/>
            </w:tcBorders>
            <w:shd w:val="clear" w:color="000000" w:fill="FFFFFF"/>
          </w:tcPr>
          <w:p w14:paraId="39AC4F16" w14:textId="2D060623" w:rsidR="00E71626" w:rsidRPr="001E3962" w:rsidRDefault="00E71626" w:rsidP="00E71626">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3036277</w:t>
            </w:r>
          </w:p>
        </w:tc>
        <w:tc>
          <w:tcPr>
            <w:tcW w:w="1170" w:type="dxa"/>
            <w:tcBorders>
              <w:top w:val="single" w:sz="8" w:space="0" w:color="DDDDDD"/>
              <w:left w:val="nil"/>
              <w:bottom w:val="nil"/>
              <w:right w:val="nil"/>
            </w:tcBorders>
            <w:shd w:val="clear" w:color="000000" w:fill="FFFFFF"/>
          </w:tcPr>
          <w:p w14:paraId="64AC2E8D" w14:textId="1D073C98"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C82D195" w14:textId="697C8334"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2CEFFED8" w14:textId="204FC01D" w:rsidTr="00A92A65">
        <w:trPr>
          <w:trHeight w:val="315"/>
        </w:trPr>
        <w:tc>
          <w:tcPr>
            <w:tcW w:w="2340" w:type="dxa"/>
            <w:tcBorders>
              <w:top w:val="single" w:sz="8" w:space="0" w:color="DDDDDD"/>
              <w:left w:val="nil"/>
              <w:bottom w:val="nil"/>
              <w:right w:val="nil"/>
            </w:tcBorders>
            <w:shd w:val="clear" w:color="000000" w:fill="FFFFFF"/>
          </w:tcPr>
          <w:p w14:paraId="283C5267" w14:textId="55CECAFA" w:rsidR="00E71626" w:rsidRPr="001E3962" w:rsidRDefault="00CE554F" w:rsidP="00E71626">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effectiveDateTime</w:t>
            </w:r>
          </w:p>
        </w:tc>
        <w:tc>
          <w:tcPr>
            <w:tcW w:w="1620" w:type="dxa"/>
            <w:tcBorders>
              <w:top w:val="single" w:sz="8" w:space="0" w:color="DDDDDD"/>
              <w:left w:val="nil"/>
              <w:bottom w:val="nil"/>
              <w:right w:val="nil"/>
            </w:tcBorders>
            <w:shd w:val="clear" w:color="000000" w:fill="FFFFFF"/>
          </w:tcPr>
          <w:p w14:paraId="64A39E8E" w14:textId="2F6636BB" w:rsidR="00E71626" w:rsidRPr="001E3962" w:rsidRDefault="00CE554F" w:rsidP="00E71626">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561C2272" w14:textId="3DACBBB4" w:rsidR="00E71626" w:rsidRPr="009D5207" w:rsidRDefault="00CE554F" w:rsidP="00E71626">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2070" w:type="dxa"/>
            <w:tcBorders>
              <w:top w:val="single" w:sz="8" w:space="0" w:color="DDDDDD"/>
              <w:left w:val="nil"/>
              <w:bottom w:val="nil"/>
              <w:right w:val="nil"/>
            </w:tcBorders>
            <w:shd w:val="clear" w:color="000000" w:fill="FFFFFF"/>
          </w:tcPr>
          <w:p w14:paraId="3379E6FC" w14:textId="68C248B1" w:rsidR="00E71626" w:rsidRPr="00F416BF" w:rsidRDefault="00E71626" w:rsidP="00E71626">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measurement_date</w:t>
            </w:r>
          </w:p>
        </w:tc>
        <w:tc>
          <w:tcPr>
            <w:tcW w:w="1433" w:type="dxa"/>
            <w:tcBorders>
              <w:top w:val="single" w:sz="8" w:space="0" w:color="DDDDDD"/>
              <w:left w:val="nil"/>
              <w:bottom w:val="nil"/>
              <w:right w:val="nil"/>
            </w:tcBorders>
            <w:shd w:val="clear" w:color="000000" w:fill="FFFFFF"/>
          </w:tcPr>
          <w:p w14:paraId="45E5CC63" w14:textId="6FC667D5" w:rsidR="00E71626" w:rsidRPr="001E3962" w:rsidRDefault="00CE554F" w:rsidP="00E71626">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sz="8" w:space="0" w:color="DDDDDD"/>
              <w:left w:val="nil"/>
              <w:bottom w:val="nil"/>
              <w:right w:val="nil"/>
            </w:tcBorders>
            <w:shd w:val="clear" w:color="000000" w:fill="FFFFFF"/>
          </w:tcPr>
          <w:p w14:paraId="669F28EA" w14:textId="2262DDDB"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sz="8" w:space="0" w:color="DDDDDD"/>
              <w:left w:val="nil"/>
              <w:bottom w:val="nil"/>
              <w:right w:val="nil"/>
            </w:tcBorders>
            <w:shd w:val="clear" w:color="000000" w:fill="FFFFFF"/>
          </w:tcPr>
          <w:p w14:paraId="02F181E9" w14:textId="398910C9"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5BC5C985" w14:textId="77777777" w:rsidTr="00A92A65">
        <w:trPr>
          <w:trHeight w:val="315"/>
        </w:trPr>
        <w:tc>
          <w:tcPr>
            <w:tcW w:w="2340" w:type="dxa"/>
            <w:tcBorders>
              <w:top w:val="single" w:sz="8" w:space="0" w:color="DDDDDD"/>
              <w:left w:val="nil"/>
              <w:bottom w:val="nil"/>
              <w:right w:val="nil"/>
            </w:tcBorders>
            <w:shd w:val="clear" w:color="000000" w:fill="FFFFFF"/>
          </w:tcPr>
          <w:p w14:paraId="75199CA5" w14:textId="4AB2C8F5" w:rsidR="00CE554F" w:rsidRPr="001E3962" w:rsidRDefault="00CE554F" w:rsidP="00CE554F">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effectiveDateTime</w:t>
            </w:r>
          </w:p>
        </w:tc>
        <w:tc>
          <w:tcPr>
            <w:tcW w:w="1620" w:type="dxa"/>
            <w:tcBorders>
              <w:top w:val="single" w:sz="8" w:space="0" w:color="DDDDDD"/>
              <w:left w:val="nil"/>
              <w:bottom w:val="nil"/>
              <w:right w:val="nil"/>
            </w:tcBorders>
            <w:shd w:val="clear" w:color="000000" w:fill="FFFFFF"/>
          </w:tcPr>
          <w:p w14:paraId="3CA82E30" w14:textId="4C48FE39" w:rsidR="00CE554F" w:rsidRPr="001E3962" w:rsidRDefault="00CE554F" w:rsidP="00CE554F">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26B22800" w14:textId="1A16EAA4" w:rsidR="00CE554F" w:rsidRPr="001E3962" w:rsidRDefault="00CE554F" w:rsidP="00CE554F">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2070" w:type="dxa"/>
            <w:tcBorders>
              <w:top w:val="single" w:sz="8" w:space="0" w:color="DDDDDD"/>
              <w:left w:val="nil"/>
              <w:bottom w:val="nil"/>
              <w:right w:val="nil"/>
            </w:tcBorders>
            <w:shd w:val="clear" w:color="000000" w:fill="FFFFFF"/>
          </w:tcPr>
          <w:p w14:paraId="69621247" w14:textId="5A55B155" w:rsidR="00CE554F" w:rsidRPr="00F416BF" w:rsidRDefault="00CE554F" w:rsidP="00CE554F">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measurement_datetime</w:t>
            </w:r>
          </w:p>
        </w:tc>
        <w:tc>
          <w:tcPr>
            <w:tcW w:w="1433" w:type="dxa"/>
            <w:tcBorders>
              <w:top w:val="single" w:sz="8" w:space="0" w:color="DDDDDD"/>
              <w:left w:val="nil"/>
              <w:bottom w:val="nil"/>
              <w:right w:val="nil"/>
            </w:tcBorders>
            <w:shd w:val="clear" w:color="000000" w:fill="FFFFFF"/>
          </w:tcPr>
          <w:p w14:paraId="4C09DD58" w14:textId="6F54CDA2" w:rsidR="00CE554F" w:rsidRPr="001E3962" w:rsidRDefault="00CE554F" w:rsidP="00CE554F">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72641196" w14:textId="1BDEC3CA" w:rsidR="00CE554F" w:rsidRPr="001E3962" w:rsidRDefault="00CE554F" w:rsidP="00CE554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sz="8" w:space="0" w:color="DDDDDD"/>
              <w:left w:val="nil"/>
              <w:bottom w:val="nil"/>
              <w:right w:val="nil"/>
            </w:tcBorders>
            <w:shd w:val="clear" w:color="000000" w:fill="FFFFFF"/>
          </w:tcPr>
          <w:p w14:paraId="04039651" w14:textId="7FF79826" w:rsidR="00CE554F" w:rsidRPr="001E3962" w:rsidRDefault="00CE554F" w:rsidP="00CE554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47BE8075" w14:textId="77777777" w:rsidTr="00A92A65">
        <w:trPr>
          <w:trHeight w:val="315"/>
        </w:trPr>
        <w:tc>
          <w:tcPr>
            <w:tcW w:w="2340" w:type="dxa"/>
            <w:tcBorders>
              <w:top w:val="single" w:sz="8" w:space="0" w:color="DDDDDD"/>
              <w:left w:val="nil"/>
              <w:bottom w:val="nil"/>
              <w:right w:val="nil"/>
            </w:tcBorders>
            <w:shd w:val="clear" w:color="000000" w:fill="FFFFFF"/>
          </w:tcPr>
          <w:p w14:paraId="4E992BF7" w14:textId="283DBC8F" w:rsidR="00794580" w:rsidRPr="001E3962" w:rsidRDefault="00794580" w:rsidP="00794580">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effectiveDateTime</w:t>
            </w:r>
          </w:p>
        </w:tc>
        <w:tc>
          <w:tcPr>
            <w:tcW w:w="1620" w:type="dxa"/>
            <w:tcBorders>
              <w:top w:val="single" w:sz="8" w:space="0" w:color="DDDDDD"/>
              <w:left w:val="nil"/>
              <w:bottom w:val="nil"/>
              <w:right w:val="nil"/>
            </w:tcBorders>
            <w:shd w:val="clear" w:color="000000" w:fill="FFFFFF"/>
          </w:tcPr>
          <w:p w14:paraId="0720512D" w14:textId="63778B18" w:rsidR="00794580" w:rsidRPr="001E3962" w:rsidRDefault="00794580" w:rsidP="00794580">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17383523" w14:textId="25799DD3" w:rsidR="00794580" w:rsidRPr="001E3962" w:rsidRDefault="00794580" w:rsidP="00794580">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 xml:space="preserve">Extract time </w:t>
            </w:r>
          </w:p>
        </w:tc>
        <w:tc>
          <w:tcPr>
            <w:tcW w:w="2070" w:type="dxa"/>
            <w:tcBorders>
              <w:top w:val="single" w:sz="8" w:space="0" w:color="DDDDDD"/>
              <w:left w:val="nil"/>
              <w:bottom w:val="nil"/>
              <w:right w:val="nil"/>
            </w:tcBorders>
            <w:shd w:val="clear" w:color="000000" w:fill="FFFFFF"/>
          </w:tcPr>
          <w:p w14:paraId="57828ADE" w14:textId="5894F180"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measurement_time</w:t>
            </w:r>
          </w:p>
        </w:tc>
        <w:tc>
          <w:tcPr>
            <w:tcW w:w="1433" w:type="dxa"/>
            <w:tcBorders>
              <w:top w:val="single" w:sz="8" w:space="0" w:color="DDDDDD"/>
              <w:left w:val="nil"/>
              <w:bottom w:val="nil"/>
              <w:right w:val="nil"/>
            </w:tcBorders>
            <w:shd w:val="clear" w:color="000000" w:fill="FFFFFF"/>
          </w:tcPr>
          <w:p w14:paraId="32A4A0EE" w14:textId="24D5CFC3" w:rsidR="00794580" w:rsidRPr="001E3962" w:rsidRDefault="00794580" w:rsidP="00794580">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46164CED" w14:textId="317D6551"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varchar(10)</w:t>
            </w:r>
          </w:p>
        </w:tc>
        <w:tc>
          <w:tcPr>
            <w:tcW w:w="838" w:type="dxa"/>
            <w:tcBorders>
              <w:top w:val="single" w:sz="8" w:space="0" w:color="DDDDDD"/>
              <w:left w:val="nil"/>
              <w:bottom w:val="nil"/>
              <w:right w:val="nil"/>
            </w:tcBorders>
            <w:shd w:val="clear" w:color="000000" w:fill="FFFFFF"/>
          </w:tcPr>
          <w:p w14:paraId="6091F79D" w14:textId="0885FF63"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C6E2C98" w14:textId="77777777" w:rsidTr="00A92A65">
        <w:trPr>
          <w:trHeight w:val="315"/>
        </w:trPr>
        <w:tc>
          <w:tcPr>
            <w:tcW w:w="2340" w:type="dxa"/>
            <w:tcBorders>
              <w:top w:val="single" w:sz="8" w:space="0" w:color="DDDDDD"/>
              <w:left w:val="nil"/>
              <w:bottom w:val="nil"/>
              <w:right w:val="nil"/>
            </w:tcBorders>
            <w:shd w:val="clear" w:color="000000" w:fill="FFFFFF"/>
          </w:tcPr>
          <w:p w14:paraId="42018ADE" w14:textId="797329DB" w:rsidR="00794580" w:rsidRPr="009D5207" w:rsidRDefault="000A4965" w:rsidP="00794580">
            <w:pPr>
              <w:spacing w:after="0"/>
              <w:rPr>
                <w:rFonts w:ascii="Source Sans Pro" w:hAnsi="Source Sans Pro"/>
                <w:color w:val="333333"/>
                <w:sz w:val="20"/>
                <w:szCs w:val="20"/>
                <w:lang w:val="en-US" w:bidi="he-IL"/>
              </w:rPr>
            </w:pPr>
            <w:commentRangeStart w:id="19"/>
            <w:r w:rsidRPr="009D5207">
              <w:rPr>
                <w:rFonts w:ascii="Source Sans Pro" w:hAnsi="Source Sans Pro"/>
                <w:color w:val="333333"/>
                <w:sz w:val="20"/>
                <w:szCs w:val="20"/>
                <w:highlight w:val="yellow"/>
                <w:lang w:val="en-US" w:bidi="he-IL"/>
              </w:rPr>
              <w:t>???????</w:t>
            </w:r>
            <w:commentRangeEnd w:id="19"/>
            <w:r w:rsidR="00D5620F">
              <w:rPr>
                <w:rStyle w:val="CommentReference"/>
              </w:rPr>
              <w:commentReference w:id="19"/>
            </w:r>
          </w:p>
        </w:tc>
        <w:tc>
          <w:tcPr>
            <w:tcW w:w="1620" w:type="dxa"/>
            <w:tcBorders>
              <w:top w:val="single" w:sz="8" w:space="0" w:color="DDDDDD"/>
              <w:left w:val="nil"/>
              <w:bottom w:val="nil"/>
              <w:right w:val="nil"/>
            </w:tcBorders>
            <w:shd w:val="clear" w:color="000000" w:fill="FFFFFF"/>
          </w:tcPr>
          <w:p w14:paraId="36B09C04" w14:textId="274EBCE7" w:rsidR="00794580" w:rsidRPr="00A91B5C" w:rsidRDefault="00A91B5C" w:rsidP="00794580">
            <w:pPr>
              <w:spacing w:after="0"/>
              <w:rPr>
                <w:rFonts w:ascii="Source Sans Pro" w:hAnsi="Source Sans Pro"/>
                <w:i/>
                <w:iCs/>
                <w:color w:val="333333"/>
                <w:sz w:val="20"/>
                <w:szCs w:val="20"/>
                <w:lang w:bidi="he-IL"/>
                <w:rPrChange w:id="20" w:author="MLT" w:date="2025-02-20T15:46:00Z" w16du:dateUtc="2025-02-20T20:46:00Z">
                  <w:rPr>
                    <w:rFonts w:ascii="Source Sans Pro" w:hAnsi="Source Sans Pro"/>
                    <w:color w:val="333333"/>
                    <w:sz w:val="20"/>
                    <w:szCs w:val="20"/>
                    <w:lang w:bidi="he-IL"/>
                  </w:rPr>
                </w:rPrChange>
              </w:rPr>
            </w:pPr>
            <w:ins w:id="21" w:author="MLT" w:date="2025-02-20T15:46:00Z" w16du:dateUtc="2025-02-20T20:46:00Z">
              <w:r>
                <w:rPr>
                  <w:rFonts w:ascii="Source Sans Pro" w:hAnsi="Source Sans Pro"/>
                  <w:i/>
                  <w:iCs/>
                  <w:color w:val="333333"/>
                  <w:sz w:val="20"/>
                  <w:szCs w:val="20"/>
                  <w:lang w:bidi="he-IL"/>
                </w:rPr>
                <w:t xml:space="preserve">Decided by the </w:t>
              </w:r>
            </w:ins>
            <w:commentRangeStart w:id="22"/>
            <w:ins w:id="23" w:author="MLT" w:date="2025-02-20T15:47:00Z" w16du:dateUtc="2025-02-20T20:47:00Z">
              <w:r>
                <w:rPr>
                  <w:rFonts w:ascii="Source Sans Pro" w:hAnsi="Source Sans Pro"/>
                  <w:i/>
                  <w:iCs/>
                  <w:color w:val="333333"/>
                  <w:sz w:val="20"/>
                  <w:szCs w:val="20"/>
                  <w:lang w:bidi="he-IL"/>
                </w:rPr>
                <w:t>implementer</w:t>
              </w:r>
              <w:commentRangeEnd w:id="22"/>
              <w:r>
                <w:rPr>
                  <w:rStyle w:val="CommentReference"/>
                </w:rPr>
                <w:commentReference w:id="22"/>
              </w:r>
            </w:ins>
            <w:ins w:id="24" w:author="MLT" w:date="2025-02-20T15:46:00Z" w16du:dateUtc="2025-02-20T20:46:00Z">
              <w:r>
                <w:rPr>
                  <w:rFonts w:ascii="Source Sans Pro" w:hAnsi="Source Sans Pro"/>
                  <w:i/>
                  <w:iCs/>
                  <w:color w:val="333333"/>
                  <w:sz w:val="20"/>
                  <w:szCs w:val="20"/>
                  <w:lang w:bidi="he-IL"/>
                </w:rPr>
                <w:t xml:space="preserve"> based on the i</w:t>
              </w:r>
            </w:ins>
            <w:ins w:id="25" w:author="MLT" w:date="2025-02-20T15:47:00Z" w16du:dateUtc="2025-02-20T20:47:00Z">
              <w:r>
                <w:rPr>
                  <w:rFonts w:ascii="Source Sans Pro" w:hAnsi="Source Sans Pro"/>
                  <w:i/>
                  <w:iCs/>
                  <w:color w:val="333333"/>
                  <w:sz w:val="20"/>
                  <w:szCs w:val="20"/>
                  <w:lang w:bidi="he-IL"/>
                </w:rPr>
                <w:t>ntegration</w:t>
              </w:r>
            </w:ins>
            <w:ins w:id="26" w:author="MLT" w:date="2025-02-20T15:46:00Z" w16du:dateUtc="2025-02-20T20:46:00Z">
              <w:r>
                <w:rPr>
                  <w:rFonts w:ascii="Source Sans Pro" w:hAnsi="Source Sans Pro"/>
                  <w:i/>
                  <w:iCs/>
                  <w:color w:val="333333"/>
                  <w:sz w:val="20"/>
                  <w:szCs w:val="20"/>
                  <w:lang w:bidi="he-IL"/>
                </w:rPr>
                <w:t>.</w:t>
              </w:r>
            </w:ins>
          </w:p>
        </w:tc>
        <w:tc>
          <w:tcPr>
            <w:tcW w:w="1530" w:type="dxa"/>
            <w:tcBorders>
              <w:top w:val="single" w:sz="8" w:space="0" w:color="DDDDDD"/>
              <w:left w:val="nil"/>
              <w:bottom w:val="nil"/>
              <w:right w:val="nil"/>
            </w:tcBorders>
            <w:shd w:val="clear" w:color="000000" w:fill="FFFFFF"/>
          </w:tcPr>
          <w:p w14:paraId="5F46564A"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3D8127B4" w14:textId="17A31BCF"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measurement_type_concept_id</w:t>
            </w:r>
          </w:p>
        </w:tc>
        <w:tc>
          <w:tcPr>
            <w:tcW w:w="1433" w:type="dxa"/>
            <w:tcBorders>
              <w:top w:val="single" w:sz="8" w:space="0" w:color="DDDDDD"/>
              <w:left w:val="nil"/>
              <w:bottom w:val="nil"/>
              <w:right w:val="nil"/>
            </w:tcBorders>
            <w:shd w:val="clear" w:color="000000" w:fill="FFFFFF"/>
          </w:tcPr>
          <w:p w14:paraId="598FF3BA"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1EDCE701" w14:textId="70BE8F6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B96D733" w14:textId="19010ADF"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1B1BEECC" w14:textId="77777777" w:rsidTr="00A92A65">
        <w:trPr>
          <w:trHeight w:val="315"/>
        </w:trPr>
        <w:tc>
          <w:tcPr>
            <w:tcW w:w="2340" w:type="dxa"/>
            <w:tcBorders>
              <w:top w:val="single" w:sz="8" w:space="0" w:color="DDDDDD"/>
              <w:left w:val="nil"/>
              <w:bottom w:val="nil"/>
              <w:right w:val="nil"/>
            </w:tcBorders>
            <w:shd w:val="clear" w:color="000000" w:fill="FFFFFF"/>
          </w:tcPr>
          <w:p w14:paraId="3FEA4764" w14:textId="3FAD0E98" w:rsidR="00794580" w:rsidRPr="001E3962" w:rsidRDefault="000A4965" w:rsidP="00794580">
            <w:pPr>
              <w:spacing w:after="0"/>
              <w:rPr>
                <w:rFonts w:ascii="Source Sans Pro" w:hAnsi="Source Sans Pro"/>
                <w:color w:val="333333"/>
                <w:sz w:val="20"/>
                <w:szCs w:val="20"/>
                <w:lang w:bidi="he-IL"/>
              </w:rPr>
            </w:pPr>
            <w:r w:rsidRPr="0011021F">
              <w:rPr>
                <w:rFonts w:ascii="Source Sans Pro" w:hAnsi="Source Sans Pro"/>
                <w:color w:val="333333"/>
                <w:sz w:val="20"/>
                <w:szCs w:val="20"/>
                <w:highlight w:val="yellow"/>
                <w:lang w:val="en-US" w:bidi="he-IL"/>
              </w:rPr>
              <w:t>???????</w:t>
            </w:r>
          </w:p>
        </w:tc>
        <w:tc>
          <w:tcPr>
            <w:tcW w:w="1620" w:type="dxa"/>
            <w:tcBorders>
              <w:top w:val="single" w:sz="8" w:space="0" w:color="DDDDDD"/>
              <w:left w:val="nil"/>
              <w:bottom w:val="nil"/>
              <w:right w:val="nil"/>
            </w:tcBorders>
            <w:shd w:val="clear" w:color="000000" w:fill="FFFFFF"/>
          </w:tcPr>
          <w:p w14:paraId="2445648B" w14:textId="669999B3" w:rsidR="00794580" w:rsidRPr="001E3962" w:rsidRDefault="005A5634" w:rsidP="00794580">
            <w:pPr>
              <w:spacing w:after="0"/>
              <w:rPr>
                <w:rFonts w:ascii="Source Sans Pro" w:hAnsi="Source Sans Pro"/>
                <w:color w:val="333333"/>
                <w:sz w:val="20"/>
                <w:szCs w:val="20"/>
                <w:lang w:bidi="he-IL"/>
              </w:rPr>
            </w:pPr>
            <w:commentRangeStart w:id="27"/>
            <w:ins w:id="28" w:author="MLT" w:date="2025-02-20T15:51:00Z" w16du:dateUtc="2025-02-20T20:51:00Z">
              <w:r>
                <w:rPr>
                  <w:rFonts w:ascii="Source Sans Pro" w:hAnsi="Source Sans Pro"/>
                  <w:color w:val="333333"/>
                  <w:sz w:val="20"/>
                  <w:szCs w:val="20"/>
                  <w:lang w:bidi="he-IL"/>
                </w:rPr>
                <w:t>???</w:t>
              </w:r>
            </w:ins>
            <w:commentRangeEnd w:id="27"/>
            <w:ins w:id="29" w:author="MLT" w:date="2025-02-20T15:52:00Z" w16du:dateUtc="2025-02-20T20:52:00Z">
              <w:r>
                <w:rPr>
                  <w:rStyle w:val="CommentReference"/>
                </w:rPr>
                <w:commentReference w:id="27"/>
              </w:r>
            </w:ins>
          </w:p>
        </w:tc>
        <w:tc>
          <w:tcPr>
            <w:tcW w:w="1530" w:type="dxa"/>
            <w:tcBorders>
              <w:top w:val="single" w:sz="8" w:space="0" w:color="DDDDDD"/>
              <w:left w:val="nil"/>
              <w:bottom w:val="nil"/>
              <w:right w:val="nil"/>
            </w:tcBorders>
            <w:shd w:val="clear" w:color="000000" w:fill="FFFFFF"/>
          </w:tcPr>
          <w:p w14:paraId="6AEC6A6E"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67542BE5" w14:textId="580AD4CB"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operator_concept_id</w:t>
            </w:r>
          </w:p>
        </w:tc>
        <w:tc>
          <w:tcPr>
            <w:tcW w:w="1433" w:type="dxa"/>
            <w:tcBorders>
              <w:top w:val="single" w:sz="8" w:space="0" w:color="DDDDDD"/>
              <w:left w:val="nil"/>
              <w:bottom w:val="nil"/>
              <w:right w:val="nil"/>
            </w:tcBorders>
            <w:shd w:val="clear" w:color="000000" w:fill="FFFFFF"/>
          </w:tcPr>
          <w:p w14:paraId="69911067"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324CD7B" w14:textId="0285FEE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55EBA0A1" w14:textId="312F106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980E2B6" w14:textId="77777777" w:rsidTr="00A92A65">
        <w:trPr>
          <w:trHeight w:val="315"/>
        </w:trPr>
        <w:tc>
          <w:tcPr>
            <w:tcW w:w="2340" w:type="dxa"/>
            <w:tcBorders>
              <w:top w:val="single" w:sz="8" w:space="0" w:color="DDDDDD"/>
              <w:left w:val="nil"/>
              <w:bottom w:val="nil"/>
              <w:right w:val="nil"/>
            </w:tcBorders>
            <w:shd w:val="clear" w:color="000000" w:fill="FFFFFF"/>
          </w:tcPr>
          <w:p w14:paraId="35D1EEF7" w14:textId="378D87B4" w:rsidR="00794580" w:rsidRPr="009D5207" w:rsidRDefault="00794580" w:rsidP="00794580">
            <w:pPr>
              <w:spacing w:after="0"/>
              <w:rPr>
                <w:rFonts w:ascii="Source Sans Pro" w:hAnsi="Source Sans Pro"/>
                <w:color w:val="333333"/>
                <w:sz w:val="20"/>
                <w:szCs w:val="20"/>
                <w:lang w:val="en-US" w:bidi="he-IL"/>
              </w:rPr>
            </w:pPr>
            <w:r w:rsidRPr="009D5207">
              <w:rPr>
                <w:rFonts w:ascii="Source Sans Pro" w:hAnsi="Source Sans Pro"/>
                <w:color w:val="333333"/>
                <w:sz w:val="20"/>
                <w:szCs w:val="20"/>
                <w:lang w:val="en-US" w:bidi="he-IL"/>
              </w:rPr>
              <w:t>valueQuantity .value</w:t>
            </w:r>
          </w:p>
        </w:tc>
        <w:tc>
          <w:tcPr>
            <w:tcW w:w="1620" w:type="dxa"/>
            <w:tcBorders>
              <w:top w:val="single" w:sz="8" w:space="0" w:color="DDDDDD"/>
              <w:left w:val="nil"/>
              <w:bottom w:val="nil"/>
              <w:right w:val="nil"/>
            </w:tcBorders>
            <w:shd w:val="clear" w:color="000000" w:fill="FFFFFF"/>
          </w:tcPr>
          <w:p w14:paraId="445A52DE" w14:textId="5B662F33" w:rsidR="00794580" w:rsidRPr="001E3962" w:rsidRDefault="00794580" w:rsidP="00794580">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sz="8" w:space="0" w:color="DDDDDD"/>
              <w:left w:val="nil"/>
              <w:bottom w:val="nil"/>
              <w:right w:val="nil"/>
            </w:tcBorders>
            <w:shd w:val="clear" w:color="000000" w:fill="FFFFFF"/>
          </w:tcPr>
          <w:p w14:paraId="67B692BA" w14:textId="0DEBD094" w:rsidR="00794580" w:rsidRPr="009D5207" w:rsidRDefault="00794580"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4009D715" w14:textId="75948CFD"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value_as_number</w:t>
            </w:r>
          </w:p>
        </w:tc>
        <w:tc>
          <w:tcPr>
            <w:tcW w:w="1433" w:type="dxa"/>
            <w:tcBorders>
              <w:top w:val="single" w:sz="8" w:space="0" w:color="DDDDDD"/>
              <w:left w:val="nil"/>
              <w:bottom w:val="nil"/>
              <w:right w:val="nil"/>
            </w:tcBorders>
            <w:shd w:val="clear" w:color="000000" w:fill="FFFFFF"/>
          </w:tcPr>
          <w:p w14:paraId="13B2189A" w14:textId="65935752" w:rsidR="00794580" w:rsidRPr="001E3962" w:rsidRDefault="00794580" w:rsidP="00794580">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sz="8" w:space="0" w:color="DDDDDD"/>
              <w:left w:val="nil"/>
              <w:bottom w:val="nil"/>
              <w:right w:val="nil"/>
            </w:tcBorders>
            <w:shd w:val="clear" w:color="000000" w:fill="FFFFFF"/>
          </w:tcPr>
          <w:p w14:paraId="548D2A34" w14:textId="7D2F1E80"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4698E41B" w14:textId="7AE2C88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2CB447AB" w14:textId="77777777" w:rsidTr="00A92A65">
        <w:trPr>
          <w:trHeight w:val="315"/>
        </w:trPr>
        <w:tc>
          <w:tcPr>
            <w:tcW w:w="2340" w:type="dxa"/>
            <w:tcBorders>
              <w:top w:val="single" w:sz="8" w:space="0" w:color="DDDDDD"/>
              <w:left w:val="nil"/>
              <w:bottom w:val="nil"/>
              <w:right w:val="nil"/>
            </w:tcBorders>
            <w:shd w:val="clear" w:color="000000" w:fill="FFFFFF"/>
          </w:tcPr>
          <w:p w14:paraId="3141F49D"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9EE5EE9"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2C82EDAB"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5F1E4A86" w14:textId="69338E0D"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value_as_concept_id</w:t>
            </w:r>
          </w:p>
        </w:tc>
        <w:tc>
          <w:tcPr>
            <w:tcW w:w="1433" w:type="dxa"/>
            <w:tcBorders>
              <w:top w:val="single" w:sz="8" w:space="0" w:color="DDDDDD"/>
              <w:left w:val="nil"/>
              <w:bottom w:val="nil"/>
              <w:right w:val="nil"/>
            </w:tcBorders>
            <w:shd w:val="clear" w:color="000000" w:fill="FFFFFF"/>
          </w:tcPr>
          <w:p w14:paraId="228C1464"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81DDE4F" w14:textId="3266886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CE63832" w14:textId="3EA1EE6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287F2630" w14:textId="77777777" w:rsidTr="00A92A65">
        <w:trPr>
          <w:trHeight w:val="315"/>
        </w:trPr>
        <w:tc>
          <w:tcPr>
            <w:tcW w:w="2340" w:type="dxa"/>
            <w:tcBorders>
              <w:top w:val="single" w:sz="8" w:space="0" w:color="DDDDDD"/>
              <w:left w:val="nil"/>
              <w:bottom w:val="nil"/>
              <w:right w:val="nil"/>
            </w:tcBorders>
            <w:shd w:val="clear" w:color="000000" w:fill="FFFFFF"/>
          </w:tcPr>
          <w:p w14:paraId="43BAC347"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CFF9EA1"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1B8528F3"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6222DB81" w14:textId="65438137"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unit_concept_id</w:t>
            </w:r>
          </w:p>
        </w:tc>
        <w:tc>
          <w:tcPr>
            <w:tcW w:w="1433" w:type="dxa"/>
            <w:tcBorders>
              <w:top w:val="single" w:sz="8" w:space="0" w:color="DDDDDD"/>
              <w:left w:val="nil"/>
              <w:bottom w:val="nil"/>
              <w:right w:val="nil"/>
            </w:tcBorders>
            <w:shd w:val="clear" w:color="000000" w:fill="FFFFFF"/>
          </w:tcPr>
          <w:p w14:paraId="0783B10C"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6E4BDA2C" w14:textId="72F6F78C"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6EFDC2EB" w14:textId="2CB8F43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79FAD749" w14:textId="77777777" w:rsidTr="00A92A65">
        <w:trPr>
          <w:trHeight w:val="315"/>
        </w:trPr>
        <w:tc>
          <w:tcPr>
            <w:tcW w:w="2340" w:type="dxa"/>
            <w:tcBorders>
              <w:top w:val="single" w:sz="8" w:space="0" w:color="DDDDDD"/>
              <w:left w:val="nil"/>
              <w:bottom w:val="nil"/>
              <w:right w:val="nil"/>
            </w:tcBorders>
            <w:shd w:val="clear" w:color="000000" w:fill="FFFFFF"/>
          </w:tcPr>
          <w:p w14:paraId="7A432EA0"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067E1FD7"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098BC178"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5A855CFB" w14:textId="4E7E2000"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range_low</w:t>
            </w:r>
          </w:p>
        </w:tc>
        <w:tc>
          <w:tcPr>
            <w:tcW w:w="1433" w:type="dxa"/>
            <w:tcBorders>
              <w:top w:val="single" w:sz="8" w:space="0" w:color="DDDDDD"/>
              <w:left w:val="nil"/>
              <w:bottom w:val="nil"/>
              <w:right w:val="nil"/>
            </w:tcBorders>
            <w:shd w:val="clear" w:color="000000" w:fill="FFFFFF"/>
          </w:tcPr>
          <w:p w14:paraId="432A98C3"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494CFE85" w14:textId="622BBE2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29CD1F64" w14:textId="73A41692"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14C4C7FC" w14:textId="77777777" w:rsidTr="00A92A65">
        <w:trPr>
          <w:trHeight w:val="315"/>
        </w:trPr>
        <w:tc>
          <w:tcPr>
            <w:tcW w:w="2340" w:type="dxa"/>
            <w:tcBorders>
              <w:top w:val="single" w:sz="8" w:space="0" w:color="DDDDDD"/>
              <w:left w:val="nil"/>
              <w:bottom w:val="nil"/>
              <w:right w:val="nil"/>
            </w:tcBorders>
            <w:shd w:val="clear" w:color="000000" w:fill="FFFFFF"/>
          </w:tcPr>
          <w:p w14:paraId="5E875631"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EF77C80"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2DF68542"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76635521" w14:textId="7902D5CC"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range_high</w:t>
            </w:r>
          </w:p>
        </w:tc>
        <w:tc>
          <w:tcPr>
            <w:tcW w:w="1433" w:type="dxa"/>
            <w:tcBorders>
              <w:top w:val="single" w:sz="8" w:space="0" w:color="DDDDDD"/>
              <w:left w:val="nil"/>
              <w:bottom w:val="nil"/>
              <w:right w:val="nil"/>
            </w:tcBorders>
            <w:shd w:val="clear" w:color="000000" w:fill="FFFFFF"/>
          </w:tcPr>
          <w:p w14:paraId="4F040409"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BC5D104" w14:textId="54334C5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4EF0745F" w14:textId="76835C4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73F5F0AC" w14:textId="77777777" w:rsidTr="00A92A65">
        <w:trPr>
          <w:trHeight w:val="315"/>
        </w:trPr>
        <w:tc>
          <w:tcPr>
            <w:tcW w:w="2340" w:type="dxa"/>
            <w:tcBorders>
              <w:top w:val="single" w:sz="8" w:space="0" w:color="DDDDDD"/>
              <w:left w:val="nil"/>
              <w:bottom w:val="nil"/>
              <w:right w:val="nil"/>
            </w:tcBorders>
            <w:shd w:val="clear" w:color="000000" w:fill="FFFFFF"/>
          </w:tcPr>
          <w:p w14:paraId="401C9A3F" w14:textId="6C5F51C7" w:rsidR="00794580" w:rsidRPr="001E3962" w:rsidRDefault="000A4965" w:rsidP="000A4965">
            <w:pPr>
              <w:spacing w:after="0"/>
              <w:rPr>
                <w:rFonts w:ascii="Source Sans Pro" w:hAnsi="Source Sans Pro"/>
                <w:color w:val="333333"/>
                <w:sz w:val="20"/>
                <w:szCs w:val="20"/>
                <w:lang w:bidi="he-IL"/>
              </w:rPr>
            </w:pPr>
            <w:r w:rsidRPr="0011021F">
              <w:rPr>
                <w:sz w:val="22"/>
                <w:szCs w:val="22"/>
              </w:rPr>
              <w:t>"participant"</w:t>
            </w:r>
            <w:r>
              <w:rPr>
                <w:sz w:val="22"/>
                <w:szCs w:val="22"/>
              </w:rPr>
              <w:t>.</w:t>
            </w:r>
            <w:r w:rsidRPr="0011021F">
              <w:rPr>
                <w:sz w:val="22"/>
                <w:szCs w:val="22"/>
              </w:rPr>
              <w:t>"individual"</w:t>
            </w:r>
            <w:r>
              <w:rPr>
                <w:sz w:val="22"/>
                <w:szCs w:val="22"/>
              </w:rPr>
              <w:t>.</w:t>
            </w:r>
            <w:r w:rsidRPr="0011021F">
              <w:rPr>
                <w:sz w:val="22"/>
                <w:szCs w:val="22"/>
              </w:rPr>
              <w:t>"display"</w:t>
            </w:r>
          </w:p>
        </w:tc>
        <w:tc>
          <w:tcPr>
            <w:tcW w:w="1620" w:type="dxa"/>
            <w:tcBorders>
              <w:top w:val="single" w:sz="8" w:space="0" w:color="DDDDDD"/>
              <w:left w:val="nil"/>
              <w:bottom w:val="nil"/>
              <w:right w:val="nil"/>
            </w:tcBorders>
            <w:shd w:val="clear" w:color="000000" w:fill="FFFFFF"/>
          </w:tcPr>
          <w:p w14:paraId="277D5DA8" w14:textId="5D6CD061" w:rsidR="00794580" w:rsidRPr="001E3962" w:rsidRDefault="000A4965" w:rsidP="00794580">
            <w:pPr>
              <w:spacing w:after="0"/>
              <w:rPr>
                <w:rFonts w:ascii="Source Sans Pro" w:hAnsi="Source Sans Pro"/>
                <w:color w:val="333333"/>
                <w:sz w:val="20"/>
                <w:szCs w:val="20"/>
                <w:lang w:bidi="he-IL"/>
              </w:rPr>
            </w:pPr>
            <w:r w:rsidRPr="0011021F">
              <w:rPr>
                <w:sz w:val="22"/>
                <w:szCs w:val="22"/>
              </w:rPr>
              <w:t>Dr. Francisco472 Gusikowski974</w:t>
            </w:r>
          </w:p>
        </w:tc>
        <w:tc>
          <w:tcPr>
            <w:tcW w:w="1530" w:type="dxa"/>
            <w:tcBorders>
              <w:top w:val="single" w:sz="8" w:space="0" w:color="DDDDDD"/>
              <w:left w:val="nil"/>
              <w:bottom w:val="nil"/>
              <w:right w:val="nil"/>
            </w:tcBorders>
            <w:shd w:val="clear" w:color="000000" w:fill="FFFFFF"/>
          </w:tcPr>
          <w:p w14:paraId="1F82100C" w14:textId="7DB06DC9" w:rsidR="00794580" w:rsidRPr="009D5207" w:rsidRDefault="00FE635B"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2070" w:type="dxa"/>
            <w:tcBorders>
              <w:top w:val="single" w:sz="8" w:space="0" w:color="DDDDDD"/>
              <w:left w:val="nil"/>
              <w:bottom w:val="nil"/>
              <w:right w:val="nil"/>
            </w:tcBorders>
            <w:shd w:val="clear" w:color="000000" w:fill="FFFFFF"/>
          </w:tcPr>
          <w:p w14:paraId="08536176" w14:textId="2877D81A"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provider_id</w:t>
            </w:r>
          </w:p>
        </w:tc>
        <w:tc>
          <w:tcPr>
            <w:tcW w:w="1433" w:type="dxa"/>
            <w:tcBorders>
              <w:top w:val="single" w:sz="8" w:space="0" w:color="DDDDDD"/>
              <w:left w:val="nil"/>
              <w:bottom w:val="nil"/>
              <w:right w:val="nil"/>
            </w:tcBorders>
            <w:shd w:val="clear" w:color="000000" w:fill="FFFFFF"/>
          </w:tcPr>
          <w:p w14:paraId="0B7E8577" w14:textId="12AC6B8C" w:rsidR="00794580" w:rsidRPr="009D5207" w:rsidRDefault="00553A90"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sz="8" w:space="0" w:color="DDDDDD"/>
              <w:left w:val="nil"/>
              <w:bottom w:val="nil"/>
              <w:right w:val="nil"/>
            </w:tcBorders>
            <w:shd w:val="clear" w:color="000000" w:fill="FFFFFF"/>
          </w:tcPr>
          <w:p w14:paraId="01CEAB7C" w14:textId="681BBF1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0956FB0" w14:textId="50FBAC8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C277DB0" w14:textId="77777777" w:rsidTr="00A92A65">
        <w:trPr>
          <w:trHeight w:val="315"/>
        </w:trPr>
        <w:tc>
          <w:tcPr>
            <w:tcW w:w="2340" w:type="dxa"/>
            <w:tcBorders>
              <w:top w:val="single" w:sz="8" w:space="0" w:color="DDDDDD"/>
              <w:left w:val="nil"/>
              <w:bottom w:val="nil"/>
              <w:right w:val="nil"/>
            </w:tcBorders>
            <w:shd w:val="clear" w:color="000000" w:fill="FFFFFF"/>
          </w:tcPr>
          <w:p w14:paraId="1BC638D9" w14:textId="4F0A7087" w:rsidR="003D3EC5" w:rsidRPr="009D5207" w:rsidRDefault="00372859" w:rsidP="003D3EC5">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sz="8" w:space="0" w:color="DDDDDD"/>
              <w:left w:val="nil"/>
              <w:bottom w:val="nil"/>
              <w:right w:val="nil"/>
            </w:tcBorders>
            <w:shd w:val="clear" w:color="000000" w:fill="FFFFFF"/>
          </w:tcPr>
          <w:p w14:paraId="0CAF0A12" w14:textId="383B044E" w:rsidR="003D3EC5" w:rsidRPr="001E3962" w:rsidRDefault="003D3EC5" w:rsidP="003D3EC5">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530" w:type="dxa"/>
            <w:tcBorders>
              <w:top w:val="single" w:sz="8" w:space="0" w:color="DDDDDD"/>
              <w:left w:val="nil"/>
              <w:bottom w:val="nil"/>
              <w:right w:val="nil"/>
            </w:tcBorders>
            <w:shd w:val="clear" w:color="000000" w:fill="FFFFFF"/>
          </w:tcPr>
          <w:p w14:paraId="4A72E851" w14:textId="21979451" w:rsidR="003D3EC5" w:rsidRPr="001E3962" w:rsidRDefault="006D45BA" w:rsidP="003D3EC5">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Need to link from VISIT_OCURRENCE table with a join to Visit_Source_Value</w:t>
            </w:r>
          </w:p>
        </w:tc>
        <w:tc>
          <w:tcPr>
            <w:tcW w:w="2070" w:type="dxa"/>
            <w:tcBorders>
              <w:top w:val="single" w:sz="8" w:space="0" w:color="DDDDDD"/>
              <w:left w:val="nil"/>
              <w:bottom w:val="nil"/>
              <w:right w:val="nil"/>
            </w:tcBorders>
            <w:shd w:val="clear" w:color="000000" w:fill="FFFFFF"/>
          </w:tcPr>
          <w:p w14:paraId="5785F02B" w14:textId="62167635"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visit_occurrence_id</w:t>
            </w:r>
          </w:p>
        </w:tc>
        <w:tc>
          <w:tcPr>
            <w:tcW w:w="1433" w:type="dxa"/>
            <w:tcBorders>
              <w:top w:val="single" w:sz="8" w:space="0" w:color="DDDDDD"/>
              <w:left w:val="nil"/>
              <w:bottom w:val="nil"/>
              <w:right w:val="nil"/>
            </w:tcBorders>
            <w:shd w:val="clear" w:color="000000" w:fill="FFFFFF"/>
          </w:tcPr>
          <w:p w14:paraId="24BDA009" w14:textId="77AB0EED"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485B8F9E" w14:textId="0FD2CAE0"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BA16CBF" w14:textId="2B35E73F"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2DF0159" w14:textId="77777777" w:rsidTr="00A92A65">
        <w:trPr>
          <w:trHeight w:val="315"/>
        </w:trPr>
        <w:tc>
          <w:tcPr>
            <w:tcW w:w="2340" w:type="dxa"/>
            <w:tcBorders>
              <w:top w:val="single" w:sz="8" w:space="0" w:color="DDDDDD"/>
              <w:left w:val="nil"/>
              <w:bottom w:val="nil"/>
              <w:right w:val="nil"/>
            </w:tcBorders>
            <w:shd w:val="clear" w:color="000000" w:fill="FFFFFF"/>
          </w:tcPr>
          <w:p w14:paraId="20BE6221"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E0A9997"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0BD420E3"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79DD1B98" w14:textId="4DF517D4"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visit_detail_id</w:t>
            </w:r>
          </w:p>
        </w:tc>
        <w:tc>
          <w:tcPr>
            <w:tcW w:w="1433" w:type="dxa"/>
            <w:tcBorders>
              <w:top w:val="single" w:sz="8" w:space="0" w:color="DDDDDD"/>
              <w:left w:val="nil"/>
              <w:bottom w:val="nil"/>
              <w:right w:val="nil"/>
            </w:tcBorders>
            <w:shd w:val="clear" w:color="000000" w:fill="FFFFFF"/>
          </w:tcPr>
          <w:p w14:paraId="3E89DBFD"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278A21C" w14:textId="19B136A3"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58EFEACE" w14:textId="6C0D038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02BCF567" w14:textId="77777777" w:rsidTr="00A92A65">
        <w:trPr>
          <w:trHeight w:val="315"/>
        </w:trPr>
        <w:tc>
          <w:tcPr>
            <w:tcW w:w="2340" w:type="dxa"/>
            <w:tcBorders>
              <w:top w:val="single" w:sz="8" w:space="0" w:color="DDDDDD"/>
              <w:left w:val="nil"/>
              <w:bottom w:val="nil"/>
              <w:right w:val="nil"/>
            </w:tcBorders>
            <w:shd w:val="clear" w:color="000000" w:fill="FFFFFF"/>
          </w:tcPr>
          <w:p w14:paraId="73CBA804" w14:textId="7863A57B"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sz="8" w:space="0" w:color="DDDDDD"/>
              <w:left w:val="nil"/>
              <w:bottom w:val="nil"/>
              <w:right w:val="nil"/>
            </w:tcBorders>
            <w:shd w:val="clear" w:color="000000" w:fill="FFFFFF"/>
          </w:tcPr>
          <w:p w14:paraId="0D7ED98B" w14:textId="4DEF57C6"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2D5B82ED" w14:textId="306506B8"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03D7D53C" w14:textId="4A4D9754"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measurement_source_value</w:t>
            </w:r>
          </w:p>
        </w:tc>
        <w:tc>
          <w:tcPr>
            <w:tcW w:w="1433" w:type="dxa"/>
            <w:tcBorders>
              <w:top w:val="single" w:sz="8" w:space="0" w:color="DDDDDD"/>
              <w:left w:val="nil"/>
              <w:bottom w:val="nil"/>
              <w:right w:val="nil"/>
            </w:tcBorders>
            <w:shd w:val="clear" w:color="000000" w:fill="FFFFFF"/>
          </w:tcPr>
          <w:p w14:paraId="4A5EAE18" w14:textId="1D444980"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170" w:type="dxa"/>
            <w:tcBorders>
              <w:top w:val="single" w:sz="8" w:space="0" w:color="DDDDDD"/>
              <w:left w:val="nil"/>
              <w:bottom w:val="nil"/>
              <w:right w:val="nil"/>
            </w:tcBorders>
            <w:shd w:val="clear" w:color="000000" w:fill="FFFFFF"/>
          </w:tcPr>
          <w:p w14:paraId="0A1C1EA4" w14:textId="49C94B68"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73D023C3" w14:textId="03DFE268"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53AF20EF" w14:textId="77777777" w:rsidTr="00A92A65">
        <w:trPr>
          <w:trHeight w:val="315"/>
        </w:trPr>
        <w:tc>
          <w:tcPr>
            <w:tcW w:w="2340" w:type="dxa"/>
            <w:tcBorders>
              <w:top w:val="single" w:sz="8" w:space="0" w:color="DDDDDD"/>
              <w:left w:val="nil"/>
              <w:bottom w:val="nil"/>
              <w:right w:val="nil"/>
            </w:tcBorders>
            <w:shd w:val="clear" w:color="000000" w:fill="FFFFFF"/>
          </w:tcPr>
          <w:p w14:paraId="10D58621" w14:textId="069E1CEE"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sz="8" w:space="0" w:color="DDDDDD"/>
              <w:left w:val="nil"/>
              <w:bottom w:val="nil"/>
              <w:right w:val="nil"/>
            </w:tcBorders>
            <w:shd w:val="clear" w:color="000000" w:fill="FFFFFF"/>
          </w:tcPr>
          <w:p w14:paraId="177F3F63" w14:textId="5EB13992"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508C6494" w14:textId="08CA2EFB"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Related OMOP concept_ID</w:t>
            </w:r>
          </w:p>
        </w:tc>
        <w:tc>
          <w:tcPr>
            <w:tcW w:w="2070" w:type="dxa"/>
            <w:tcBorders>
              <w:top w:val="single" w:sz="8" w:space="0" w:color="DDDDDD"/>
              <w:left w:val="nil"/>
              <w:bottom w:val="nil"/>
              <w:right w:val="nil"/>
            </w:tcBorders>
            <w:shd w:val="clear" w:color="000000" w:fill="FFFFFF"/>
          </w:tcPr>
          <w:p w14:paraId="6EE1F892" w14:textId="3EFD53AC"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measurement_source_concept_id</w:t>
            </w:r>
          </w:p>
        </w:tc>
        <w:tc>
          <w:tcPr>
            <w:tcW w:w="1433" w:type="dxa"/>
            <w:tcBorders>
              <w:top w:val="single" w:sz="8" w:space="0" w:color="DDDDDD"/>
              <w:left w:val="nil"/>
              <w:bottom w:val="nil"/>
              <w:right w:val="nil"/>
            </w:tcBorders>
            <w:shd w:val="clear" w:color="000000" w:fill="FFFFFF"/>
          </w:tcPr>
          <w:p w14:paraId="00CB257C" w14:textId="19ABB1A2" w:rsidR="003D3EC5" w:rsidRPr="001E3962" w:rsidRDefault="003D3EC5" w:rsidP="003D3EC5">
            <w:pPr>
              <w:spacing w:after="0"/>
              <w:rPr>
                <w:rFonts w:ascii="Source Sans Pro" w:hAnsi="Source Sans Pro"/>
                <w:color w:val="333333"/>
                <w:sz w:val="20"/>
                <w:szCs w:val="20"/>
                <w:rtl/>
                <w:lang w:bidi="he-IL"/>
              </w:rPr>
            </w:pPr>
            <w:r w:rsidRPr="00E71626">
              <w:rPr>
                <w:rFonts w:ascii="Source Sans Pro" w:hAnsi="Source Sans Pro"/>
                <w:color w:val="333333"/>
                <w:sz w:val="20"/>
                <w:szCs w:val="20"/>
                <w:lang w:bidi="he-IL"/>
              </w:rPr>
              <w:t>3036277</w:t>
            </w:r>
          </w:p>
        </w:tc>
        <w:tc>
          <w:tcPr>
            <w:tcW w:w="1170" w:type="dxa"/>
            <w:tcBorders>
              <w:top w:val="single" w:sz="8" w:space="0" w:color="DDDDDD"/>
              <w:left w:val="nil"/>
              <w:bottom w:val="nil"/>
              <w:right w:val="nil"/>
            </w:tcBorders>
            <w:shd w:val="clear" w:color="000000" w:fill="FFFFFF"/>
          </w:tcPr>
          <w:p w14:paraId="6E09F378" w14:textId="2D49BC57"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ECE3B4E" w14:textId="1C172C70"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AD00728" w14:textId="77777777" w:rsidTr="00A92A65">
        <w:trPr>
          <w:trHeight w:val="315"/>
        </w:trPr>
        <w:tc>
          <w:tcPr>
            <w:tcW w:w="2340" w:type="dxa"/>
            <w:tcBorders>
              <w:top w:val="single" w:sz="8" w:space="0" w:color="DDDDDD"/>
              <w:left w:val="nil"/>
              <w:bottom w:val="nil"/>
              <w:right w:val="nil"/>
            </w:tcBorders>
            <w:shd w:val="clear" w:color="000000" w:fill="FFFFFF"/>
          </w:tcPr>
          <w:p w14:paraId="633DFD8D" w14:textId="667F9CCC" w:rsidR="003D3EC5" w:rsidRPr="001E3962" w:rsidRDefault="003D3EC5" w:rsidP="003D3EC5">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
        </w:tc>
        <w:tc>
          <w:tcPr>
            <w:tcW w:w="1620" w:type="dxa"/>
            <w:tcBorders>
              <w:top w:val="single" w:sz="8" w:space="0" w:color="DDDDDD"/>
              <w:left w:val="nil"/>
              <w:bottom w:val="nil"/>
              <w:right w:val="nil"/>
            </w:tcBorders>
            <w:shd w:val="clear" w:color="000000" w:fill="FFFFFF"/>
          </w:tcPr>
          <w:p w14:paraId="74244B93" w14:textId="75F95EFA"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530" w:type="dxa"/>
            <w:tcBorders>
              <w:top w:val="single" w:sz="8" w:space="0" w:color="DDDDDD"/>
              <w:left w:val="nil"/>
              <w:bottom w:val="nil"/>
              <w:right w:val="nil"/>
            </w:tcBorders>
            <w:shd w:val="clear" w:color="000000" w:fill="FFFFFF"/>
          </w:tcPr>
          <w:p w14:paraId="2AEA6FFD" w14:textId="709C130F"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7BCD1DD9" w14:textId="401091B7"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unit_source_value</w:t>
            </w:r>
          </w:p>
        </w:tc>
        <w:tc>
          <w:tcPr>
            <w:tcW w:w="1433" w:type="dxa"/>
            <w:tcBorders>
              <w:top w:val="single" w:sz="8" w:space="0" w:color="DDDDDD"/>
              <w:left w:val="nil"/>
              <w:bottom w:val="nil"/>
              <w:right w:val="nil"/>
            </w:tcBorders>
            <w:shd w:val="clear" w:color="000000" w:fill="FFFFFF"/>
          </w:tcPr>
          <w:p w14:paraId="4CDCF3ED" w14:textId="6BCA2E5C"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170" w:type="dxa"/>
            <w:tcBorders>
              <w:top w:val="single" w:sz="8" w:space="0" w:color="DDDDDD"/>
              <w:left w:val="nil"/>
              <w:bottom w:val="nil"/>
              <w:right w:val="nil"/>
            </w:tcBorders>
            <w:shd w:val="clear" w:color="000000" w:fill="FFFFFF"/>
          </w:tcPr>
          <w:p w14:paraId="06FEFF34" w14:textId="0C69AB4A"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7F911A9F" w14:textId="289AF491"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61A7647" w14:textId="77777777" w:rsidTr="00A92A65">
        <w:trPr>
          <w:trHeight w:val="315"/>
        </w:trPr>
        <w:tc>
          <w:tcPr>
            <w:tcW w:w="2340" w:type="dxa"/>
            <w:tcBorders>
              <w:top w:val="single" w:sz="8" w:space="0" w:color="DDDDDD"/>
              <w:left w:val="nil"/>
              <w:bottom w:val="nil"/>
              <w:right w:val="nil"/>
            </w:tcBorders>
            <w:shd w:val="clear" w:color="000000" w:fill="FFFFFF"/>
          </w:tcPr>
          <w:p w14:paraId="7409EC63" w14:textId="6507066D" w:rsidR="003D3EC5" w:rsidRPr="001E3962" w:rsidRDefault="003D3EC5" w:rsidP="003D3EC5">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
        </w:tc>
        <w:tc>
          <w:tcPr>
            <w:tcW w:w="1620" w:type="dxa"/>
            <w:tcBorders>
              <w:top w:val="single" w:sz="8" w:space="0" w:color="DDDDDD"/>
              <w:left w:val="nil"/>
              <w:bottom w:val="nil"/>
              <w:right w:val="nil"/>
            </w:tcBorders>
            <w:shd w:val="clear" w:color="000000" w:fill="FFFFFF"/>
          </w:tcPr>
          <w:p w14:paraId="1BBCAEF0" w14:textId="598E6142"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cm</w:t>
            </w:r>
          </w:p>
        </w:tc>
        <w:tc>
          <w:tcPr>
            <w:tcW w:w="1530" w:type="dxa"/>
            <w:tcBorders>
              <w:top w:val="single" w:sz="8" w:space="0" w:color="DDDDDD"/>
              <w:left w:val="nil"/>
              <w:bottom w:val="nil"/>
              <w:right w:val="nil"/>
            </w:tcBorders>
            <w:shd w:val="clear" w:color="000000" w:fill="FFFFFF"/>
          </w:tcPr>
          <w:p w14:paraId="1BBEBEDD" w14:textId="5F7C9D56"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Code in “unit” vocabulary (ATHENA)</w:t>
            </w:r>
          </w:p>
        </w:tc>
        <w:tc>
          <w:tcPr>
            <w:tcW w:w="2070" w:type="dxa"/>
            <w:tcBorders>
              <w:top w:val="single" w:sz="8" w:space="0" w:color="DDDDDD"/>
              <w:left w:val="nil"/>
              <w:bottom w:val="nil"/>
              <w:right w:val="nil"/>
            </w:tcBorders>
            <w:shd w:val="clear" w:color="000000" w:fill="FFFFFF"/>
          </w:tcPr>
          <w:p w14:paraId="1ACAEB85" w14:textId="5BA53990"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unit_source_concept_id</w:t>
            </w:r>
          </w:p>
        </w:tc>
        <w:tc>
          <w:tcPr>
            <w:tcW w:w="1433" w:type="dxa"/>
            <w:tcBorders>
              <w:top w:val="single" w:sz="8" w:space="0" w:color="DDDDDD"/>
              <w:left w:val="nil"/>
              <w:bottom w:val="nil"/>
              <w:right w:val="nil"/>
            </w:tcBorders>
            <w:shd w:val="clear" w:color="000000" w:fill="FFFFFF"/>
          </w:tcPr>
          <w:p w14:paraId="6DB640E0" w14:textId="073EFCBD"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8582</w:t>
            </w:r>
          </w:p>
        </w:tc>
        <w:tc>
          <w:tcPr>
            <w:tcW w:w="1170" w:type="dxa"/>
            <w:tcBorders>
              <w:top w:val="single" w:sz="8" w:space="0" w:color="DDDDDD"/>
              <w:left w:val="nil"/>
              <w:bottom w:val="nil"/>
              <w:right w:val="nil"/>
            </w:tcBorders>
            <w:shd w:val="clear" w:color="000000" w:fill="FFFFFF"/>
          </w:tcPr>
          <w:p w14:paraId="75BA2042" w14:textId="5386995C"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074871B" w14:textId="0B9D2AFD"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4A81B52E" w14:textId="77777777" w:rsidTr="00A92A65">
        <w:trPr>
          <w:trHeight w:val="315"/>
        </w:trPr>
        <w:tc>
          <w:tcPr>
            <w:tcW w:w="2340" w:type="dxa"/>
            <w:tcBorders>
              <w:top w:val="single" w:sz="8" w:space="0" w:color="DDDDDD"/>
              <w:left w:val="nil"/>
              <w:bottom w:val="nil"/>
              <w:right w:val="nil"/>
            </w:tcBorders>
            <w:shd w:val="clear" w:color="000000" w:fill="FFFFFF"/>
          </w:tcPr>
          <w:p w14:paraId="177BFEA5" w14:textId="3BE9210A" w:rsidR="003D3EC5" w:rsidRPr="001E3962" w:rsidRDefault="003D3EC5" w:rsidP="003D3EC5">
            <w:pPr>
              <w:spacing w:after="0"/>
              <w:rPr>
                <w:rFonts w:ascii="Source Sans Pro" w:hAnsi="Source Sans Pro"/>
                <w:color w:val="333333"/>
                <w:sz w:val="20"/>
                <w:szCs w:val="20"/>
                <w:lang w:bidi="he-IL"/>
              </w:rPr>
            </w:pPr>
            <w:r w:rsidRPr="0011021F">
              <w:rPr>
                <w:rFonts w:ascii="Source Sans Pro" w:hAnsi="Source Sans Pro"/>
                <w:color w:val="333333"/>
                <w:sz w:val="20"/>
                <w:szCs w:val="20"/>
                <w:lang w:val="en-US" w:bidi="he-IL"/>
              </w:rPr>
              <w:t>valueQuantity .</w:t>
            </w:r>
            <w:r>
              <w:rPr>
                <w:rFonts w:ascii="Source Sans Pro" w:hAnsi="Source Sans Pro"/>
                <w:color w:val="333333"/>
                <w:sz w:val="20"/>
                <w:szCs w:val="20"/>
                <w:lang w:val="en-US" w:bidi="he-IL"/>
              </w:rPr>
              <w:t>V</w:t>
            </w:r>
            <w:r w:rsidRPr="0011021F">
              <w:rPr>
                <w:rFonts w:ascii="Source Sans Pro" w:hAnsi="Source Sans Pro"/>
                <w:color w:val="333333"/>
                <w:sz w:val="20"/>
                <w:szCs w:val="20"/>
                <w:lang w:val="en-US" w:bidi="he-IL"/>
              </w:rPr>
              <w:t>alue</w:t>
            </w:r>
          </w:p>
        </w:tc>
        <w:tc>
          <w:tcPr>
            <w:tcW w:w="1620" w:type="dxa"/>
            <w:tcBorders>
              <w:top w:val="single" w:sz="8" w:space="0" w:color="DDDDDD"/>
              <w:left w:val="nil"/>
              <w:bottom w:val="nil"/>
              <w:right w:val="nil"/>
            </w:tcBorders>
            <w:shd w:val="clear" w:color="000000" w:fill="FFFFFF"/>
          </w:tcPr>
          <w:p w14:paraId="1A460FF5" w14:textId="58E9A2A9" w:rsidR="003D3EC5" w:rsidRPr="001E3962" w:rsidRDefault="003D3EC5" w:rsidP="003D3EC5">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sz="8" w:space="0" w:color="DDDDDD"/>
              <w:left w:val="nil"/>
              <w:bottom w:val="nil"/>
              <w:right w:val="nil"/>
            </w:tcBorders>
            <w:shd w:val="clear" w:color="000000" w:fill="FFFFFF"/>
          </w:tcPr>
          <w:p w14:paraId="29A6AE6C" w14:textId="161212A0"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07F82C79" w14:textId="2786D918"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value_source_value</w:t>
            </w:r>
          </w:p>
        </w:tc>
        <w:tc>
          <w:tcPr>
            <w:tcW w:w="1433" w:type="dxa"/>
            <w:tcBorders>
              <w:top w:val="single" w:sz="8" w:space="0" w:color="DDDDDD"/>
              <w:left w:val="nil"/>
              <w:bottom w:val="nil"/>
              <w:right w:val="nil"/>
            </w:tcBorders>
            <w:shd w:val="clear" w:color="000000" w:fill="FFFFFF"/>
          </w:tcPr>
          <w:p w14:paraId="540EC1FB" w14:textId="3CA0217F" w:rsidR="003D3EC5" w:rsidRPr="001E3962" w:rsidRDefault="003D3EC5" w:rsidP="003D3EC5">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sz="8" w:space="0" w:color="DDDDDD"/>
              <w:left w:val="nil"/>
              <w:bottom w:val="nil"/>
              <w:right w:val="nil"/>
            </w:tcBorders>
            <w:shd w:val="clear" w:color="000000" w:fill="FFFFFF"/>
          </w:tcPr>
          <w:p w14:paraId="56CED7B0" w14:textId="03E3C525"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58356632" w14:textId="5C6849CA"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941F42B" w14:textId="77777777" w:rsidTr="00A92A65">
        <w:trPr>
          <w:trHeight w:val="315"/>
        </w:trPr>
        <w:tc>
          <w:tcPr>
            <w:tcW w:w="2340" w:type="dxa"/>
            <w:tcBorders>
              <w:top w:val="single" w:sz="8" w:space="0" w:color="DDDDDD"/>
              <w:left w:val="nil"/>
              <w:bottom w:val="nil"/>
              <w:right w:val="nil"/>
            </w:tcBorders>
            <w:shd w:val="clear" w:color="000000" w:fill="FFFFFF"/>
          </w:tcPr>
          <w:p w14:paraId="066FD742"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13077D2"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53D440C9"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41B5C3C4" w14:textId="27E39F94"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measurement_event_id</w:t>
            </w:r>
          </w:p>
        </w:tc>
        <w:tc>
          <w:tcPr>
            <w:tcW w:w="1433" w:type="dxa"/>
            <w:tcBorders>
              <w:top w:val="single" w:sz="8" w:space="0" w:color="DDDDDD"/>
              <w:left w:val="nil"/>
              <w:bottom w:val="nil"/>
              <w:right w:val="nil"/>
            </w:tcBorders>
            <w:shd w:val="clear" w:color="000000" w:fill="FFFFFF"/>
          </w:tcPr>
          <w:p w14:paraId="5D225BB9"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523FDAF" w14:textId="5534941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0C8075B" w14:textId="2647ED6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2EFEC17" w14:textId="77777777" w:rsidTr="00A92A65">
        <w:trPr>
          <w:trHeight w:val="300"/>
        </w:trPr>
        <w:tc>
          <w:tcPr>
            <w:tcW w:w="2340" w:type="dxa"/>
            <w:tcBorders>
              <w:top w:val="single" w:sz="8" w:space="0" w:color="DDDDDD"/>
              <w:left w:val="nil"/>
              <w:bottom w:val="nil"/>
              <w:right w:val="nil"/>
            </w:tcBorders>
            <w:shd w:val="clear" w:color="000000" w:fill="F5F5F5"/>
          </w:tcPr>
          <w:p w14:paraId="547BC6FE"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731CA4A9"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5F5F5"/>
          </w:tcPr>
          <w:p w14:paraId="228DFE6B"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5F5F5"/>
          </w:tcPr>
          <w:p w14:paraId="61754202" w14:textId="306B8C25"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meas_event_field_concept_id</w:t>
            </w:r>
          </w:p>
        </w:tc>
        <w:tc>
          <w:tcPr>
            <w:tcW w:w="1433" w:type="dxa"/>
            <w:tcBorders>
              <w:top w:val="single" w:sz="8" w:space="0" w:color="DDDDDD"/>
              <w:left w:val="nil"/>
              <w:bottom w:val="nil"/>
              <w:right w:val="nil"/>
            </w:tcBorders>
            <w:shd w:val="clear" w:color="000000" w:fill="F5F5F5"/>
          </w:tcPr>
          <w:p w14:paraId="60171FEB"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5F5F5"/>
          </w:tcPr>
          <w:p w14:paraId="6A722CAA" w14:textId="0A259D7B"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5F5F5"/>
          </w:tcPr>
          <w:p w14:paraId="39286780" w14:textId="06AEA594"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14:paraId="22272483" w14:textId="0BF982A5" w:rsidR="00FD03E5" w:rsidRDefault="00FD03E5" w:rsidP="00FD03E5"/>
    <w:p w14:paraId="1B29000C" w14:textId="77777777" w:rsidR="008751C8" w:rsidRDefault="008751C8" w:rsidP="008751C8"/>
    <w:p w14:paraId="2C9B59FC" w14:textId="4920F464" w:rsidR="008A629C" w:rsidRPr="00E3405B" w:rsidRDefault="008A629C" w:rsidP="008A629C">
      <w:pPr>
        <w:rPr>
          <w:b/>
          <w:bCs/>
          <w:sz w:val="28"/>
          <w:szCs w:val="28"/>
        </w:rPr>
      </w:pPr>
      <w:r w:rsidRPr="00E3405B">
        <w:rPr>
          <w:b/>
          <w:bCs/>
          <w:sz w:val="28"/>
          <w:szCs w:val="28"/>
        </w:rPr>
        <w:t xml:space="preserve">Example </w:t>
      </w:r>
      <w:r w:rsidR="007B6DB4">
        <w:rPr>
          <w:b/>
          <w:bCs/>
          <w:sz w:val="28"/>
          <w:szCs w:val="28"/>
        </w:rPr>
        <w:t>2</w:t>
      </w:r>
      <w:r>
        <w:rPr>
          <w:b/>
          <w:bCs/>
          <w:sz w:val="28"/>
          <w:szCs w:val="28"/>
        </w:rPr>
        <w:t>:</w:t>
      </w:r>
      <w:r w:rsidRPr="00E3405B">
        <w:rPr>
          <w:b/>
          <w:bCs/>
          <w:sz w:val="28"/>
          <w:szCs w:val="28"/>
        </w:rPr>
        <w:t xml:space="preserve"> FHIR </w:t>
      </w:r>
      <w:r>
        <w:rPr>
          <w:b/>
          <w:bCs/>
          <w:sz w:val="28"/>
          <w:szCs w:val="28"/>
        </w:rPr>
        <w:t>Observation resource mapping to OMOP Observation</w:t>
      </w:r>
    </w:p>
    <w:p w14:paraId="5ED7ECEA" w14:textId="77777777" w:rsidR="008A629C" w:rsidRDefault="008A629C" w:rsidP="008A629C">
      <w:pPr>
        <w:rPr>
          <w:b/>
          <w:bCs/>
          <w:u w:val="single"/>
          <w:lang w:val="en-US" w:bidi="he-IL"/>
        </w:rPr>
      </w:pPr>
      <w:r w:rsidRPr="00E3405B">
        <w:rPr>
          <w:b/>
          <w:bCs/>
          <w:u w:val="single"/>
          <w:lang w:val="en-US" w:bidi="he-IL"/>
        </w:rPr>
        <w:t>Observation resource type</w:t>
      </w:r>
      <w:r>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8A629C" w14:paraId="398137DF" w14:textId="77777777" w:rsidTr="00E3405B">
        <w:tc>
          <w:tcPr>
            <w:tcW w:w="9800" w:type="dxa"/>
          </w:tcPr>
          <w:p w14:paraId="57817C5B" w14:textId="77777777" w:rsidR="00AF75B3" w:rsidRPr="00AF75B3" w:rsidRDefault="00AF75B3" w:rsidP="00AF75B3">
            <w:pPr>
              <w:rPr>
                <w:sz w:val="22"/>
                <w:szCs w:val="22"/>
              </w:rPr>
            </w:pPr>
            <w:r w:rsidRPr="00AF75B3">
              <w:rPr>
                <w:sz w:val="22"/>
                <w:szCs w:val="22"/>
              </w:rPr>
              <w:t xml:space="preserve">   "fullUrl": "urn:uuid:4564ba84-8b15-cb57-6ab3-4e39d85be70e",</w:t>
            </w:r>
          </w:p>
          <w:p w14:paraId="1D8C92F1" w14:textId="77777777" w:rsidR="00AF75B3" w:rsidRPr="00AF75B3" w:rsidRDefault="00AF75B3" w:rsidP="00AF75B3">
            <w:pPr>
              <w:rPr>
                <w:sz w:val="22"/>
                <w:szCs w:val="22"/>
              </w:rPr>
            </w:pPr>
            <w:r w:rsidRPr="00AF75B3">
              <w:rPr>
                <w:sz w:val="22"/>
                <w:szCs w:val="22"/>
              </w:rPr>
              <w:t xml:space="preserve">    "resource": {</w:t>
            </w:r>
          </w:p>
          <w:p w14:paraId="34EDDFE6" w14:textId="77777777" w:rsidR="00AF75B3" w:rsidRPr="00AF75B3" w:rsidRDefault="00AF75B3" w:rsidP="00AF75B3">
            <w:pPr>
              <w:rPr>
                <w:sz w:val="22"/>
                <w:szCs w:val="22"/>
              </w:rPr>
            </w:pPr>
            <w:r w:rsidRPr="00AF75B3">
              <w:rPr>
                <w:sz w:val="22"/>
                <w:szCs w:val="22"/>
              </w:rPr>
              <w:t xml:space="preserve">      "resourceType": "Observation",</w:t>
            </w:r>
          </w:p>
          <w:p w14:paraId="24B344D0" w14:textId="77777777" w:rsidR="00AF75B3" w:rsidRPr="00AF75B3" w:rsidRDefault="00AF75B3" w:rsidP="00AF75B3">
            <w:pPr>
              <w:rPr>
                <w:sz w:val="22"/>
                <w:szCs w:val="22"/>
              </w:rPr>
            </w:pPr>
            <w:r w:rsidRPr="00AF75B3">
              <w:rPr>
                <w:sz w:val="22"/>
                <w:szCs w:val="22"/>
              </w:rPr>
              <w:t xml:space="preserve">      "id": "4564ba84-8b15-cb57-6ab3-4e39d85be70e",</w:t>
            </w:r>
          </w:p>
          <w:p w14:paraId="0C639344" w14:textId="77777777" w:rsidR="00AF75B3" w:rsidRPr="00AF75B3" w:rsidRDefault="00AF75B3" w:rsidP="00AF75B3">
            <w:pPr>
              <w:rPr>
                <w:sz w:val="22"/>
                <w:szCs w:val="22"/>
              </w:rPr>
            </w:pPr>
            <w:r w:rsidRPr="00AF75B3">
              <w:rPr>
                <w:sz w:val="22"/>
                <w:szCs w:val="22"/>
              </w:rPr>
              <w:t xml:space="preserve">      "status": "final",</w:t>
            </w:r>
          </w:p>
          <w:p w14:paraId="631557EA" w14:textId="77777777" w:rsidR="00AF75B3" w:rsidRPr="00AF75B3" w:rsidRDefault="00AF75B3" w:rsidP="00AF75B3">
            <w:pPr>
              <w:rPr>
                <w:sz w:val="22"/>
                <w:szCs w:val="22"/>
              </w:rPr>
            </w:pPr>
            <w:r w:rsidRPr="00AF75B3">
              <w:rPr>
                <w:sz w:val="22"/>
                <w:szCs w:val="22"/>
              </w:rPr>
              <w:t xml:space="preserve">      "category": [ {</w:t>
            </w:r>
          </w:p>
          <w:p w14:paraId="44DA9F66" w14:textId="77777777" w:rsidR="00AF75B3" w:rsidRPr="00AF75B3" w:rsidRDefault="00AF75B3" w:rsidP="00AF75B3">
            <w:pPr>
              <w:rPr>
                <w:sz w:val="22"/>
                <w:szCs w:val="22"/>
              </w:rPr>
            </w:pPr>
            <w:r w:rsidRPr="00AF75B3">
              <w:rPr>
                <w:sz w:val="22"/>
                <w:szCs w:val="22"/>
              </w:rPr>
              <w:t xml:space="preserve">        "coding": [ {</w:t>
            </w:r>
          </w:p>
          <w:p w14:paraId="1221DB68" w14:textId="77777777" w:rsidR="00AF75B3" w:rsidRPr="00AF75B3" w:rsidRDefault="00AF75B3" w:rsidP="00AF75B3">
            <w:pPr>
              <w:rPr>
                <w:sz w:val="22"/>
                <w:szCs w:val="22"/>
              </w:rPr>
            </w:pPr>
            <w:r w:rsidRPr="00AF75B3">
              <w:rPr>
                <w:sz w:val="22"/>
                <w:szCs w:val="22"/>
              </w:rPr>
              <w:t xml:space="preserve">          "system": "http://hl7.org/fhir/observation-category",</w:t>
            </w:r>
          </w:p>
          <w:p w14:paraId="37EAE5F8" w14:textId="77777777" w:rsidR="00AF75B3" w:rsidRPr="00AF75B3" w:rsidRDefault="00AF75B3" w:rsidP="00AF75B3">
            <w:pPr>
              <w:rPr>
                <w:sz w:val="22"/>
                <w:szCs w:val="22"/>
              </w:rPr>
            </w:pPr>
            <w:r w:rsidRPr="00AF75B3">
              <w:rPr>
                <w:sz w:val="22"/>
                <w:szCs w:val="22"/>
              </w:rPr>
              <w:t xml:space="preserve">          "code": "social-history",</w:t>
            </w:r>
          </w:p>
          <w:p w14:paraId="498535FB" w14:textId="77777777" w:rsidR="00AF75B3" w:rsidRPr="00AF75B3" w:rsidRDefault="00AF75B3" w:rsidP="00AF75B3">
            <w:pPr>
              <w:rPr>
                <w:sz w:val="22"/>
                <w:szCs w:val="22"/>
              </w:rPr>
            </w:pPr>
            <w:r w:rsidRPr="00AF75B3">
              <w:rPr>
                <w:sz w:val="22"/>
                <w:szCs w:val="22"/>
              </w:rPr>
              <w:t xml:space="preserve">          "display": "social-history"</w:t>
            </w:r>
          </w:p>
          <w:p w14:paraId="1674C4B0" w14:textId="77777777" w:rsidR="00AF75B3" w:rsidRPr="00AF75B3" w:rsidRDefault="00AF75B3" w:rsidP="00AF75B3">
            <w:pPr>
              <w:rPr>
                <w:sz w:val="22"/>
                <w:szCs w:val="22"/>
              </w:rPr>
            </w:pPr>
            <w:r w:rsidRPr="00AF75B3">
              <w:rPr>
                <w:sz w:val="22"/>
                <w:szCs w:val="22"/>
              </w:rPr>
              <w:t xml:space="preserve">        } ]</w:t>
            </w:r>
          </w:p>
          <w:p w14:paraId="18AA5A00" w14:textId="77777777" w:rsidR="00AF75B3" w:rsidRPr="00AF75B3" w:rsidRDefault="00AF75B3" w:rsidP="00AF75B3">
            <w:pPr>
              <w:rPr>
                <w:sz w:val="22"/>
                <w:szCs w:val="22"/>
              </w:rPr>
            </w:pPr>
            <w:r w:rsidRPr="00AF75B3">
              <w:rPr>
                <w:sz w:val="22"/>
                <w:szCs w:val="22"/>
              </w:rPr>
              <w:t xml:space="preserve">      } ],</w:t>
            </w:r>
          </w:p>
          <w:p w14:paraId="5A4B5F1B" w14:textId="77777777" w:rsidR="00AF75B3" w:rsidRPr="00AF75B3" w:rsidRDefault="00AF75B3" w:rsidP="00AF75B3">
            <w:pPr>
              <w:rPr>
                <w:sz w:val="22"/>
                <w:szCs w:val="22"/>
              </w:rPr>
            </w:pPr>
            <w:r w:rsidRPr="00AF75B3">
              <w:rPr>
                <w:sz w:val="22"/>
                <w:szCs w:val="22"/>
              </w:rPr>
              <w:lastRenderedPageBreak/>
              <w:t xml:space="preserve">      "code": {</w:t>
            </w:r>
          </w:p>
          <w:p w14:paraId="188C75FD" w14:textId="77777777" w:rsidR="00AF75B3" w:rsidRPr="00AF75B3" w:rsidRDefault="00AF75B3" w:rsidP="00AF75B3">
            <w:pPr>
              <w:rPr>
                <w:sz w:val="22"/>
                <w:szCs w:val="22"/>
              </w:rPr>
            </w:pPr>
            <w:r w:rsidRPr="00AF75B3">
              <w:rPr>
                <w:sz w:val="22"/>
                <w:szCs w:val="22"/>
              </w:rPr>
              <w:t xml:space="preserve">        "coding": [ {</w:t>
            </w:r>
          </w:p>
          <w:p w14:paraId="5F9722F4" w14:textId="77777777" w:rsidR="00AF75B3" w:rsidRPr="00AF75B3" w:rsidRDefault="00AF75B3" w:rsidP="00AF75B3">
            <w:pPr>
              <w:rPr>
                <w:sz w:val="22"/>
                <w:szCs w:val="22"/>
              </w:rPr>
            </w:pPr>
            <w:r w:rsidRPr="00AF75B3">
              <w:rPr>
                <w:sz w:val="22"/>
                <w:szCs w:val="22"/>
              </w:rPr>
              <w:t xml:space="preserve">          "system": </w:t>
            </w:r>
            <w:r w:rsidRPr="009D5207">
              <w:rPr>
                <w:sz w:val="22"/>
                <w:szCs w:val="22"/>
                <w:highlight w:val="yellow"/>
              </w:rPr>
              <w:t>"http://loinc.org",</w:t>
            </w:r>
          </w:p>
          <w:p w14:paraId="4424E5BF" w14:textId="77777777" w:rsidR="00AF75B3" w:rsidRPr="00AF75B3" w:rsidRDefault="00AF75B3" w:rsidP="00AF75B3">
            <w:pPr>
              <w:rPr>
                <w:sz w:val="22"/>
                <w:szCs w:val="22"/>
              </w:rPr>
            </w:pPr>
            <w:r w:rsidRPr="00AF75B3">
              <w:rPr>
                <w:sz w:val="22"/>
                <w:szCs w:val="22"/>
              </w:rPr>
              <w:t xml:space="preserve">          "code": "</w:t>
            </w:r>
            <w:r w:rsidRPr="009D5207">
              <w:rPr>
                <w:sz w:val="22"/>
                <w:szCs w:val="22"/>
                <w:highlight w:val="yellow"/>
              </w:rPr>
              <w:t>72166-2</w:t>
            </w:r>
            <w:r w:rsidRPr="00AF75B3">
              <w:rPr>
                <w:sz w:val="22"/>
                <w:szCs w:val="22"/>
              </w:rPr>
              <w:t>",</w:t>
            </w:r>
          </w:p>
          <w:p w14:paraId="568EBAEF" w14:textId="77777777" w:rsidR="00AF75B3" w:rsidRPr="00AF75B3" w:rsidRDefault="00AF75B3" w:rsidP="00AF75B3">
            <w:pPr>
              <w:rPr>
                <w:sz w:val="22"/>
                <w:szCs w:val="22"/>
              </w:rPr>
            </w:pPr>
            <w:r w:rsidRPr="00AF75B3">
              <w:rPr>
                <w:sz w:val="22"/>
                <w:szCs w:val="22"/>
              </w:rPr>
              <w:t xml:space="preserve">          "display": "Tobacco smoking status"</w:t>
            </w:r>
          </w:p>
          <w:p w14:paraId="3CA647E7" w14:textId="77777777" w:rsidR="00AF75B3" w:rsidRPr="00AF75B3" w:rsidRDefault="00AF75B3" w:rsidP="00AF75B3">
            <w:pPr>
              <w:rPr>
                <w:sz w:val="22"/>
                <w:szCs w:val="22"/>
              </w:rPr>
            </w:pPr>
            <w:r w:rsidRPr="00AF75B3">
              <w:rPr>
                <w:sz w:val="22"/>
                <w:szCs w:val="22"/>
              </w:rPr>
              <w:t xml:space="preserve">        } ],</w:t>
            </w:r>
          </w:p>
          <w:p w14:paraId="52214408" w14:textId="77777777" w:rsidR="00AF75B3" w:rsidRPr="00AF75B3" w:rsidRDefault="00AF75B3" w:rsidP="00AF75B3">
            <w:pPr>
              <w:rPr>
                <w:sz w:val="22"/>
                <w:szCs w:val="22"/>
              </w:rPr>
            </w:pPr>
            <w:r w:rsidRPr="00AF75B3">
              <w:rPr>
                <w:sz w:val="22"/>
                <w:szCs w:val="22"/>
              </w:rPr>
              <w:t xml:space="preserve">        "text": "Tobacco smoking status"</w:t>
            </w:r>
          </w:p>
          <w:p w14:paraId="613BBBF3" w14:textId="77777777" w:rsidR="00AF75B3" w:rsidRPr="00AF75B3" w:rsidRDefault="00AF75B3" w:rsidP="00AF75B3">
            <w:pPr>
              <w:rPr>
                <w:sz w:val="22"/>
                <w:szCs w:val="22"/>
              </w:rPr>
            </w:pPr>
            <w:r w:rsidRPr="00AF75B3">
              <w:rPr>
                <w:sz w:val="22"/>
                <w:szCs w:val="22"/>
              </w:rPr>
              <w:t xml:space="preserve">      },</w:t>
            </w:r>
          </w:p>
          <w:p w14:paraId="4BA63956" w14:textId="77777777" w:rsidR="00AF75B3" w:rsidRPr="00AF75B3" w:rsidRDefault="00AF75B3" w:rsidP="00AF75B3">
            <w:pPr>
              <w:rPr>
                <w:sz w:val="22"/>
                <w:szCs w:val="22"/>
              </w:rPr>
            </w:pPr>
            <w:r w:rsidRPr="00AF75B3">
              <w:rPr>
                <w:sz w:val="22"/>
                <w:szCs w:val="22"/>
              </w:rPr>
              <w:t xml:space="preserve">      "subject": {</w:t>
            </w:r>
          </w:p>
          <w:p w14:paraId="42F26CD6" w14:textId="77777777" w:rsidR="00AF75B3" w:rsidRPr="00AF75B3" w:rsidRDefault="00AF75B3" w:rsidP="00AF75B3">
            <w:pPr>
              <w:rPr>
                <w:sz w:val="22"/>
                <w:szCs w:val="22"/>
              </w:rPr>
            </w:pPr>
            <w:r w:rsidRPr="00AF75B3">
              <w:rPr>
                <w:sz w:val="22"/>
                <w:szCs w:val="22"/>
              </w:rPr>
              <w:t xml:space="preserve">        "reference": "urn:uuid:dbc4a3f7-9c69-4435-3ce3-4e1988ab6b91"</w:t>
            </w:r>
          </w:p>
          <w:p w14:paraId="69462A5A" w14:textId="77777777" w:rsidR="00AF75B3" w:rsidRPr="00AF75B3" w:rsidRDefault="00AF75B3" w:rsidP="00AF75B3">
            <w:pPr>
              <w:rPr>
                <w:sz w:val="22"/>
                <w:szCs w:val="22"/>
              </w:rPr>
            </w:pPr>
            <w:r w:rsidRPr="00AF75B3">
              <w:rPr>
                <w:sz w:val="22"/>
                <w:szCs w:val="22"/>
              </w:rPr>
              <w:t xml:space="preserve">      },</w:t>
            </w:r>
          </w:p>
          <w:p w14:paraId="43D3AC04" w14:textId="77777777" w:rsidR="00AF75B3" w:rsidRPr="00AF75B3" w:rsidRDefault="00AF75B3" w:rsidP="00AF75B3">
            <w:pPr>
              <w:rPr>
                <w:sz w:val="22"/>
                <w:szCs w:val="22"/>
              </w:rPr>
            </w:pPr>
            <w:r w:rsidRPr="00AF75B3">
              <w:rPr>
                <w:sz w:val="22"/>
                <w:szCs w:val="22"/>
              </w:rPr>
              <w:t xml:space="preserve">      "context": {</w:t>
            </w:r>
          </w:p>
          <w:p w14:paraId="2A7AEFD1" w14:textId="77777777" w:rsidR="00AF75B3" w:rsidRPr="00AF75B3" w:rsidRDefault="00AF75B3" w:rsidP="00AF75B3">
            <w:pPr>
              <w:rPr>
                <w:sz w:val="22"/>
                <w:szCs w:val="22"/>
              </w:rPr>
            </w:pPr>
            <w:r w:rsidRPr="00AF75B3">
              <w:rPr>
                <w:sz w:val="22"/>
                <w:szCs w:val="22"/>
              </w:rPr>
              <w:t xml:space="preserve">        "reference": "urn:uuid:eaeb9228-4420-5e9c-b217-4c1a98ff9fe0"</w:t>
            </w:r>
          </w:p>
          <w:p w14:paraId="494F0103" w14:textId="77777777" w:rsidR="00AF75B3" w:rsidRPr="00AF75B3" w:rsidRDefault="00AF75B3" w:rsidP="00AF75B3">
            <w:pPr>
              <w:rPr>
                <w:sz w:val="22"/>
                <w:szCs w:val="22"/>
              </w:rPr>
            </w:pPr>
            <w:r w:rsidRPr="00AF75B3">
              <w:rPr>
                <w:sz w:val="22"/>
                <w:szCs w:val="22"/>
              </w:rPr>
              <w:t xml:space="preserve">      },</w:t>
            </w:r>
          </w:p>
          <w:p w14:paraId="76E6B2FE" w14:textId="77777777" w:rsidR="00AF75B3" w:rsidRPr="00AF75B3" w:rsidRDefault="00AF75B3" w:rsidP="00AF75B3">
            <w:pPr>
              <w:rPr>
                <w:sz w:val="22"/>
                <w:szCs w:val="22"/>
              </w:rPr>
            </w:pPr>
            <w:r w:rsidRPr="00AF75B3">
              <w:rPr>
                <w:sz w:val="22"/>
                <w:szCs w:val="22"/>
              </w:rPr>
              <w:t xml:space="preserve">      "effectiveDateTime": "2015-09-05T21:57:47+00:00",</w:t>
            </w:r>
          </w:p>
          <w:p w14:paraId="0B6DB17D" w14:textId="77777777" w:rsidR="00AF75B3" w:rsidRPr="00AF75B3" w:rsidRDefault="00AF75B3" w:rsidP="00AF75B3">
            <w:pPr>
              <w:rPr>
                <w:sz w:val="22"/>
                <w:szCs w:val="22"/>
              </w:rPr>
            </w:pPr>
            <w:r w:rsidRPr="00AF75B3">
              <w:rPr>
                <w:sz w:val="22"/>
                <w:szCs w:val="22"/>
              </w:rPr>
              <w:t xml:space="preserve">      "issued": "2015-09-05T21:57:47.809+00:00",</w:t>
            </w:r>
          </w:p>
          <w:p w14:paraId="0A3EBB97" w14:textId="77777777" w:rsidR="00AF75B3" w:rsidRPr="00AF75B3" w:rsidRDefault="00AF75B3" w:rsidP="00AF75B3">
            <w:pPr>
              <w:rPr>
                <w:sz w:val="22"/>
                <w:szCs w:val="22"/>
              </w:rPr>
            </w:pPr>
            <w:r w:rsidRPr="00AF75B3">
              <w:rPr>
                <w:sz w:val="22"/>
                <w:szCs w:val="22"/>
              </w:rPr>
              <w:t xml:space="preserve">      "valueCodeableConcept": {</w:t>
            </w:r>
          </w:p>
          <w:p w14:paraId="23AF45A8" w14:textId="77777777" w:rsidR="00AF75B3" w:rsidRPr="00AF75B3" w:rsidRDefault="00AF75B3" w:rsidP="00AF75B3">
            <w:pPr>
              <w:rPr>
                <w:sz w:val="22"/>
                <w:szCs w:val="22"/>
              </w:rPr>
            </w:pPr>
            <w:r w:rsidRPr="00AF75B3">
              <w:rPr>
                <w:sz w:val="22"/>
                <w:szCs w:val="22"/>
              </w:rPr>
              <w:t xml:space="preserve">        "coding": [ {</w:t>
            </w:r>
          </w:p>
          <w:p w14:paraId="1610018B" w14:textId="77777777" w:rsidR="00AF75B3" w:rsidRPr="00AF75B3" w:rsidRDefault="00AF75B3" w:rsidP="00AF75B3">
            <w:pPr>
              <w:rPr>
                <w:sz w:val="22"/>
                <w:szCs w:val="22"/>
              </w:rPr>
            </w:pPr>
            <w:r w:rsidRPr="00AF75B3">
              <w:rPr>
                <w:sz w:val="22"/>
                <w:szCs w:val="22"/>
              </w:rPr>
              <w:t xml:space="preserve">          "system": </w:t>
            </w:r>
            <w:r w:rsidRPr="009D5207">
              <w:rPr>
                <w:sz w:val="22"/>
                <w:szCs w:val="22"/>
                <w:highlight w:val="yellow"/>
              </w:rPr>
              <w:t>"http://snomed.info/sct",</w:t>
            </w:r>
          </w:p>
          <w:p w14:paraId="7F17FE38" w14:textId="77777777" w:rsidR="00AF75B3" w:rsidRPr="00AF75B3" w:rsidRDefault="00AF75B3" w:rsidP="00AF75B3">
            <w:pPr>
              <w:rPr>
                <w:sz w:val="22"/>
                <w:szCs w:val="22"/>
              </w:rPr>
            </w:pPr>
            <w:r w:rsidRPr="00AF75B3">
              <w:rPr>
                <w:sz w:val="22"/>
                <w:szCs w:val="22"/>
              </w:rPr>
              <w:t xml:space="preserve">          "code": "</w:t>
            </w:r>
            <w:r w:rsidRPr="009D5207">
              <w:rPr>
                <w:sz w:val="22"/>
                <w:szCs w:val="22"/>
                <w:highlight w:val="yellow"/>
              </w:rPr>
              <w:t>266919005</w:t>
            </w:r>
            <w:r w:rsidRPr="00AF75B3">
              <w:rPr>
                <w:sz w:val="22"/>
                <w:szCs w:val="22"/>
              </w:rPr>
              <w:t>",</w:t>
            </w:r>
          </w:p>
          <w:p w14:paraId="5680AA8C" w14:textId="77777777" w:rsidR="00AF75B3" w:rsidRPr="00AF75B3" w:rsidRDefault="00AF75B3" w:rsidP="00AF75B3">
            <w:pPr>
              <w:rPr>
                <w:sz w:val="22"/>
                <w:szCs w:val="22"/>
              </w:rPr>
            </w:pPr>
            <w:r w:rsidRPr="00AF75B3">
              <w:rPr>
                <w:sz w:val="22"/>
                <w:szCs w:val="22"/>
              </w:rPr>
              <w:t xml:space="preserve">          "display": "Never smoked tobacco (finding)"</w:t>
            </w:r>
          </w:p>
          <w:p w14:paraId="211B8E9C" w14:textId="77777777" w:rsidR="00AF75B3" w:rsidRPr="00AF75B3" w:rsidRDefault="00AF75B3" w:rsidP="00AF75B3">
            <w:pPr>
              <w:rPr>
                <w:sz w:val="22"/>
                <w:szCs w:val="22"/>
              </w:rPr>
            </w:pPr>
            <w:r w:rsidRPr="00AF75B3">
              <w:rPr>
                <w:sz w:val="22"/>
                <w:szCs w:val="22"/>
              </w:rPr>
              <w:t xml:space="preserve">        } ],</w:t>
            </w:r>
          </w:p>
          <w:p w14:paraId="393AB0AB" w14:textId="77777777" w:rsidR="00AF75B3" w:rsidRPr="00AF75B3" w:rsidRDefault="00AF75B3" w:rsidP="00AF75B3">
            <w:pPr>
              <w:rPr>
                <w:sz w:val="22"/>
                <w:szCs w:val="22"/>
              </w:rPr>
            </w:pPr>
            <w:r w:rsidRPr="00AF75B3">
              <w:rPr>
                <w:sz w:val="22"/>
                <w:szCs w:val="22"/>
              </w:rPr>
              <w:t xml:space="preserve">        "text": "Never smoked tobacco (finding)"</w:t>
            </w:r>
          </w:p>
          <w:p w14:paraId="1B985A3A" w14:textId="77777777" w:rsidR="00AF75B3" w:rsidRPr="00AF75B3" w:rsidRDefault="00AF75B3" w:rsidP="00AF75B3">
            <w:pPr>
              <w:rPr>
                <w:sz w:val="22"/>
                <w:szCs w:val="22"/>
              </w:rPr>
            </w:pPr>
            <w:r w:rsidRPr="00AF75B3">
              <w:rPr>
                <w:sz w:val="22"/>
                <w:szCs w:val="22"/>
              </w:rPr>
              <w:t xml:space="preserve">      }</w:t>
            </w:r>
          </w:p>
          <w:p w14:paraId="3ECA2F33" w14:textId="77777777" w:rsidR="00AF75B3" w:rsidRPr="00AF75B3" w:rsidRDefault="00AF75B3" w:rsidP="00AF75B3">
            <w:pPr>
              <w:rPr>
                <w:sz w:val="22"/>
                <w:szCs w:val="22"/>
              </w:rPr>
            </w:pPr>
            <w:r w:rsidRPr="00AF75B3">
              <w:rPr>
                <w:sz w:val="22"/>
                <w:szCs w:val="22"/>
              </w:rPr>
              <w:t xml:space="preserve">    },</w:t>
            </w:r>
          </w:p>
          <w:p w14:paraId="6D817FFB" w14:textId="77777777" w:rsidR="00AF75B3" w:rsidRPr="00AF75B3" w:rsidRDefault="00AF75B3" w:rsidP="00AF75B3">
            <w:pPr>
              <w:rPr>
                <w:sz w:val="22"/>
                <w:szCs w:val="22"/>
              </w:rPr>
            </w:pPr>
            <w:r w:rsidRPr="00AF75B3">
              <w:rPr>
                <w:sz w:val="22"/>
                <w:szCs w:val="22"/>
              </w:rPr>
              <w:t xml:space="preserve">    "request": {</w:t>
            </w:r>
          </w:p>
          <w:p w14:paraId="1C17B2D4" w14:textId="77777777" w:rsidR="00AF75B3" w:rsidRPr="00AF75B3" w:rsidRDefault="00AF75B3" w:rsidP="00AF75B3">
            <w:pPr>
              <w:rPr>
                <w:sz w:val="22"/>
                <w:szCs w:val="22"/>
              </w:rPr>
            </w:pPr>
            <w:r w:rsidRPr="00AF75B3">
              <w:rPr>
                <w:sz w:val="22"/>
                <w:szCs w:val="22"/>
              </w:rPr>
              <w:t xml:space="preserve">      "method": "POST",</w:t>
            </w:r>
          </w:p>
          <w:p w14:paraId="54341F32" w14:textId="77777777" w:rsidR="00AF75B3" w:rsidRPr="00AF75B3" w:rsidRDefault="00AF75B3" w:rsidP="00AF75B3">
            <w:pPr>
              <w:rPr>
                <w:sz w:val="22"/>
                <w:szCs w:val="22"/>
              </w:rPr>
            </w:pPr>
            <w:r w:rsidRPr="00AF75B3">
              <w:rPr>
                <w:sz w:val="22"/>
                <w:szCs w:val="22"/>
              </w:rPr>
              <w:t xml:space="preserve">      "url": "Observation"</w:t>
            </w:r>
          </w:p>
          <w:p w14:paraId="3B474DD2" w14:textId="6E9D9322" w:rsidR="008A629C" w:rsidRDefault="00AF75B3" w:rsidP="00AF75B3">
            <w:pPr>
              <w:rPr>
                <w:b/>
                <w:bCs/>
                <w:u w:val="single"/>
                <w:lang w:val="en-US" w:bidi="he-IL"/>
              </w:rPr>
            </w:pPr>
            <w:r w:rsidRPr="00AF75B3">
              <w:rPr>
                <w:sz w:val="22"/>
                <w:szCs w:val="22"/>
              </w:rPr>
              <w:t xml:space="preserve">    }</w:t>
            </w:r>
          </w:p>
        </w:tc>
      </w:tr>
    </w:tbl>
    <w:p w14:paraId="2D4943E6" w14:textId="77777777" w:rsidR="008A629C" w:rsidRPr="00E3405B" w:rsidRDefault="008A629C" w:rsidP="008A629C">
      <w:pPr>
        <w:rPr>
          <w:b/>
          <w:bCs/>
          <w:u w:val="single"/>
          <w:rtl/>
          <w:lang w:val="en-US" w:bidi="he-IL"/>
        </w:rPr>
      </w:pPr>
    </w:p>
    <w:p w14:paraId="6EBE98E2" w14:textId="77777777" w:rsidR="008A629C" w:rsidRDefault="008A629C" w:rsidP="008A629C">
      <w:pPr>
        <w:pBdr>
          <w:top w:val="nil"/>
          <w:left w:val="nil"/>
          <w:bottom w:val="nil"/>
          <w:right w:val="nil"/>
          <w:between w:val="nil"/>
        </w:pBdr>
        <w:spacing w:after="0"/>
      </w:pPr>
    </w:p>
    <w:p w14:paraId="20FBF723" w14:textId="77777777" w:rsidR="008A629C" w:rsidRDefault="008A629C" w:rsidP="008A629C"/>
    <w:p w14:paraId="7D44B5E1" w14:textId="77777777" w:rsidR="008A629C" w:rsidRDefault="008A629C" w:rsidP="008A629C">
      <w:pPr>
        <w:rPr>
          <w:b/>
          <w:bCs/>
          <w:u w:val="single"/>
          <w:lang w:val="en-US" w:bidi="he-IL"/>
        </w:rPr>
      </w:pPr>
      <w:r w:rsidRPr="00E3405B">
        <w:rPr>
          <w:b/>
          <w:bCs/>
          <w:u w:val="single"/>
          <w:lang w:val="en-US" w:bidi="he-IL"/>
        </w:rPr>
        <w:t>Related Encounter (FHIR) – Visit_Occurrence (OMOP) information</w:t>
      </w:r>
    </w:p>
    <w:tbl>
      <w:tblPr>
        <w:tblStyle w:val="TableGrid"/>
        <w:tblW w:w="0" w:type="auto"/>
        <w:tblLook w:val="04A0" w:firstRow="1" w:lastRow="0" w:firstColumn="1" w:lastColumn="0" w:noHBand="0" w:noVBand="1"/>
      </w:tblPr>
      <w:tblGrid>
        <w:gridCol w:w="9800"/>
      </w:tblGrid>
      <w:tr w:rsidR="008A629C" w14:paraId="4267B761" w14:textId="77777777" w:rsidTr="00E3405B">
        <w:tc>
          <w:tcPr>
            <w:tcW w:w="9800" w:type="dxa"/>
          </w:tcPr>
          <w:p w14:paraId="50027378" w14:textId="77777777" w:rsidR="008A629C" w:rsidRPr="0011021F" w:rsidRDefault="008A629C" w:rsidP="00E3405B">
            <w:pPr>
              <w:rPr>
                <w:sz w:val="22"/>
                <w:szCs w:val="22"/>
              </w:rPr>
            </w:pPr>
            <w:r w:rsidRPr="0011021F">
              <w:rPr>
                <w:sz w:val="22"/>
                <w:szCs w:val="22"/>
              </w:rPr>
              <w:t>"fullUrl": "urn:uuid:eaeb9228-4420-5e9c-b217-4c1a98ff9fe0",</w:t>
            </w:r>
          </w:p>
          <w:p w14:paraId="0914B0D1" w14:textId="77777777" w:rsidR="008A629C" w:rsidRPr="0011021F" w:rsidRDefault="008A629C" w:rsidP="00E3405B">
            <w:pPr>
              <w:rPr>
                <w:sz w:val="22"/>
                <w:szCs w:val="22"/>
              </w:rPr>
            </w:pPr>
            <w:r w:rsidRPr="0011021F">
              <w:rPr>
                <w:sz w:val="22"/>
                <w:szCs w:val="22"/>
              </w:rPr>
              <w:t xml:space="preserve">    "resource": {</w:t>
            </w:r>
          </w:p>
          <w:p w14:paraId="79CFFCD1" w14:textId="77777777" w:rsidR="008A629C" w:rsidRPr="0011021F" w:rsidRDefault="008A629C" w:rsidP="00E3405B">
            <w:pPr>
              <w:rPr>
                <w:sz w:val="22"/>
                <w:szCs w:val="22"/>
              </w:rPr>
            </w:pPr>
            <w:r w:rsidRPr="0011021F">
              <w:rPr>
                <w:sz w:val="22"/>
                <w:szCs w:val="22"/>
              </w:rPr>
              <w:t xml:space="preserve">      "resourceType": "Encounter",</w:t>
            </w:r>
          </w:p>
          <w:p w14:paraId="3B22D54A" w14:textId="77777777" w:rsidR="008A629C" w:rsidRPr="0011021F" w:rsidRDefault="008A629C" w:rsidP="00E3405B">
            <w:pPr>
              <w:rPr>
                <w:sz w:val="22"/>
                <w:szCs w:val="22"/>
              </w:rPr>
            </w:pPr>
            <w:r w:rsidRPr="0011021F">
              <w:rPr>
                <w:sz w:val="22"/>
                <w:szCs w:val="22"/>
              </w:rPr>
              <w:t xml:space="preserve">      "id": "eaeb9228-4420-5e9c-b217-4c1a98ff9fe0",</w:t>
            </w:r>
          </w:p>
          <w:p w14:paraId="425D38FF" w14:textId="77777777" w:rsidR="008A629C" w:rsidRPr="0011021F" w:rsidRDefault="008A629C" w:rsidP="00E3405B">
            <w:pPr>
              <w:rPr>
                <w:sz w:val="22"/>
                <w:szCs w:val="22"/>
              </w:rPr>
            </w:pPr>
            <w:r w:rsidRPr="0011021F">
              <w:rPr>
                <w:sz w:val="22"/>
                <w:szCs w:val="22"/>
              </w:rPr>
              <w:t xml:space="preserve">      "status": "finished",</w:t>
            </w:r>
          </w:p>
          <w:p w14:paraId="0D60628F" w14:textId="77777777" w:rsidR="008A629C" w:rsidRPr="0011021F" w:rsidRDefault="008A629C" w:rsidP="00E3405B">
            <w:pPr>
              <w:rPr>
                <w:sz w:val="22"/>
                <w:szCs w:val="22"/>
              </w:rPr>
            </w:pPr>
            <w:r w:rsidRPr="0011021F">
              <w:rPr>
                <w:sz w:val="22"/>
                <w:szCs w:val="22"/>
              </w:rPr>
              <w:t xml:space="preserve">      "class": {</w:t>
            </w:r>
          </w:p>
          <w:p w14:paraId="45B1CC35" w14:textId="77777777" w:rsidR="008A629C" w:rsidRPr="0011021F" w:rsidRDefault="008A629C" w:rsidP="00E3405B">
            <w:pPr>
              <w:rPr>
                <w:sz w:val="22"/>
                <w:szCs w:val="22"/>
              </w:rPr>
            </w:pPr>
            <w:r w:rsidRPr="0011021F">
              <w:rPr>
                <w:sz w:val="22"/>
                <w:szCs w:val="22"/>
              </w:rPr>
              <w:t xml:space="preserve">        "system": "http://terminology.hl7.org/CodeSystem/v3-ActCode",</w:t>
            </w:r>
          </w:p>
          <w:p w14:paraId="50F3F94D" w14:textId="77777777" w:rsidR="008A629C" w:rsidRPr="0011021F" w:rsidRDefault="008A629C" w:rsidP="00E3405B">
            <w:pPr>
              <w:rPr>
                <w:sz w:val="22"/>
                <w:szCs w:val="22"/>
              </w:rPr>
            </w:pPr>
            <w:r w:rsidRPr="0011021F">
              <w:rPr>
                <w:sz w:val="22"/>
                <w:szCs w:val="22"/>
              </w:rPr>
              <w:t xml:space="preserve">        "code": "AMB"</w:t>
            </w:r>
          </w:p>
          <w:p w14:paraId="3AAFD5F7" w14:textId="77777777" w:rsidR="008A629C" w:rsidRPr="0011021F" w:rsidRDefault="008A629C" w:rsidP="00E3405B">
            <w:pPr>
              <w:rPr>
                <w:sz w:val="22"/>
                <w:szCs w:val="22"/>
              </w:rPr>
            </w:pPr>
            <w:r w:rsidRPr="0011021F">
              <w:rPr>
                <w:sz w:val="22"/>
                <w:szCs w:val="22"/>
              </w:rPr>
              <w:t xml:space="preserve">      },</w:t>
            </w:r>
          </w:p>
          <w:p w14:paraId="06B03A27" w14:textId="77777777" w:rsidR="008A629C" w:rsidRPr="0011021F" w:rsidRDefault="008A629C" w:rsidP="00E3405B">
            <w:pPr>
              <w:rPr>
                <w:sz w:val="22"/>
                <w:szCs w:val="22"/>
              </w:rPr>
            </w:pPr>
            <w:r w:rsidRPr="0011021F">
              <w:rPr>
                <w:sz w:val="22"/>
                <w:szCs w:val="22"/>
              </w:rPr>
              <w:t xml:space="preserve">      "type": [ {</w:t>
            </w:r>
          </w:p>
          <w:p w14:paraId="31B3A058" w14:textId="77777777" w:rsidR="008A629C" w:rsidRPr="0011021F" w:rsidRDefault="008A629C" w:rsidP="00E3405B">
            <w:pPr>
              <w:rPr>
                <w:sz w:val="22"/>
                <w:szCs w:val="22"/>
              </w:rPr>
            </w:pPr>
            <w:r w:rsidRPr="0011021F">
              <w:rPr>
                <w:sz w:val="22"/>
                <w:szCs w:val="22"/>
              </w:rPr>
              <w:t xml:space="preserve">        "coding": [ {</w:t>
            </w:r>
          </w:p>
          <w:p w14:paraId="531B0FF5" w14:textId="77777777" w:rsidR="008A629C" w:rsidRPr="0011021F" w:rsidRDefault="008A629C" w:rsidP="00E3405B">
            <w:pPr>
              <w:rPr>
                <w:sz w:val="22"/>
                <w:szCs w:val="22"/>
              </w:rPr>
            </w:pPr>
            <w:r w:rsidRPr="0011021F">
              <w:rPr>
                <w:sz w:val="22"/>
                <w:szCs w:val="22"/>
              </w:rPr>
              <w:t xml:space="preserve">          "system": "http://snomed.info/sct",</w:t>
            </w:r>
          </w:p>
          <w:p w14:paraId="5040087D" w14:textId="77777777" w:rsidR="008A629C" w:rsidRPr="0011021F" w:rsidRDefault="008A629C" w:rsidP="00E3405B">
            <w:pPr>
              <w:rPr>
                <w:sz w:val="22"/>
                <w:szCs w:val="22"/>
              </w:rPr>
            </w:pPr>
            <w:r w:rsidRPr="0011021F">
              <w:rPr>
                <w:sz w:val="22"/>
                <w:szCs w:val="22"/>
              </w:rPr>
              <w:t xml:space="preserve">          "code": "162673000",</w:t>
            </w:r>
          </w:p>
          <w:p w14:paraId="43927F1F" w14:textId="77777777" w:rsidR="008A629C" w:rsidRPr="0011021F" w:rsidRDefault="008A629C" w:rsidP="00E3405B">
            <w:pPr>
              <w:rPr>
                <w:sz w:val="22"/>
                <w:szCs w:val="22"/>
              </w:rPr>
            </w:pPr>
            <w:r w:rsidRPr="0011021F">
              <w:rPr>
                <w:sz w:val="22"/>
                <w:szCs w:val="22"/>
              </w:rPr>
              <w:t xml:space="preserve">          "display": "General examination of patient (procedure)"</w:t>
            </w:r>
          </w:p>
          <w:p w14:paraId="6623AEB0" w14:textId="77777777" w:rsidR="008A629C" w:rsidRPr="0011021F" w:rsidRDefault="008A629C" w:rsidP="00E3405B">
            <w:pPr>
              <w:rPr>
                <w:sz w:val="22"/>
                <w:szCs w:val="22"/>
              </w:rPr>
            </w:pPr>
            <w:r w:rsidRPr="0011021F">
              <w:rPr>
                <w:sz w:val="22"/>
                <w:szCs w:val="22"/>
              </w:rPr>
              <w:t xml:space="preserve">        } ],</w:t>
            </w:r>
          </w:p>
          <w:p w14:paraId="01F17B65" w14:textId="77777777" w:rsidR="008A629C" w:rsidRPr="0011021F" w:rsidRDefault="008A629C" w:rsidP="00E3405B">
            <w:pPr>
              <w:rPr>
                <w:sz w:val="22"/>
                <w:szCs w:val="22"/>
              </w:rPr>
            </w:pPr>
            <w:r w:rsidRPr="0011021F">
              <w:rPr>
                <w:sz w:val="22"/>
                <w:szCs w:val="22"/>
              </w:rPr>
              <w:lastRenderedPageBreak/>
              <w:t xml:space="preserve">        "text": "General examination of patient (procedure)"</w:t>
            </w:r>
          </w:p>
          <w:p w14:paraId="281782EC" w14:textId="77777777" w:rsidR="008A629C" w:rsidRPr="0011021F" w:rsidRDefault="008A629C" w:rsidP="00E3405B">
            <w:pPr>
              <w:rPr>
                <w:sz w:val="22"/>
                <w:szCs w:val="22"/>
              </w:rPr>
            </w:pPr>
            <w:r w:rsidRPr="0011021F">
              <w:rPr>
                <w:sz w:val="22"/>
                <w:szCs w:val="22"/>
              </w:rPr>
              <w:t xml:space="preserve">      } ],</w:t>
            </w:r>
          </w:p>
          <w:p w14:paraId="2906582D" w14:textId="77777777" w:rsidR="008A629C" w:rsidRPr="0011021F" w:rsidRDefault="008A629C" w:rsidP="00E3405B">
            <w:pPr>
              <w:rPr>
                <w:sz w:val="22"/>
                <w:szCs w:val="22"/>
              </w:rPr>
            </w:pPr>
            <w:r w:rsidRPr="0011021F">
              <w:rPr>
                <w:sz w:val="22"/>
                <w:szCs w:val="22"/>
              </w:rPr>
              <w:t xml:space="preserve">      "subject": {</w:t>
            </w:r>
          </w:p>
          <w:p w14:paraId="737188EA" w14:textId="77777777" w:rsidR="008A629C" w:rsidRPr="0011021F" w:rsidRDefault="008A629C" w:rsidP="00E3405B">
            <w:pPr>
              <w:rPr>
                <w:sz w:val="22"/>
                <w:szCs w:val="22"/>
              </w:rPr>
            </w:pPr>
            <w:r w:rsidRPr="0011021F">
              <w:rPr>
                <w:sz w:val="22"/>
                <w:szCs w:val="22"/>
              </w:rPr>
              <w:t xml:space="preserve">        "reference": "urn:uuid:dbc4a3f7-9c69-4435-3ce3-4e1988ab6b91"</w:t>
            </w:r>
          </w:p>
          <w:p w14:paraId="659E7FA7" w14:textId="77777777" w:rsidR="008A629C" w:rsidRPr="0011021F" w:rsidRDefault="008A629C" w:rsidP="00E3405B">
            <w:pPr>
              <w:rPr>
                <w:sz w:val="22"/>
                <w:szCs w:val="22"/>
              </w:rPr>
            </w:pPr>
            <w:r w:rsidRPr="0011021F">
              <w:rPr>
                <w:sz w:val="22"/>
                <w:szCs w:val="22"/>
              </w:rPr>
              <w:t xml:space="preserve">      },</w:t>
            </w:r>
          </w:p>
          <w:p w14:paraId="0C94133F" w14:textId="77777777" w:rsidR="008A629C" w:rsidRPr="0011021F" w:rsidRDefault="008A629C" w:rsidP="00E3405B">
            <w:pPr>
              <w:rPr>
                <w:sz w:val="22"/>
                <w:szCs w:val="22"/>
              </w:rPr>
            </w:pPr>
            <w:r w:rsidRPr="0011021F">
              <w:rPr>
                <w:sz w:val="22"/>
                <w:szCs w:val="22"/>
              </w:rPr>
              <w:t xml:space="preserve">      "participant": [ {</w:t>
            </w:r>
          </w:p>
          <w:p w14:paraId="27B308BE" w14:textId="77777777" w:rsidR="008A629C" w:rsidRPr="0011021F" w:rsidRDefault="008A629C" w:rsidP="00E3405B">
            <w:pPr>
              <w:rPr>
                <w:sz w:val="22"/>
                <w:szCs w:val="22"/>
              </w:rPr>
            </w:pPr>
            <w:r w:rsidRPr="0011021F">
              <w:rPr>
                <w:sz w:val="22"/>
                <w:szCs w:val="22"/>
              </w:rPr>
              <w:t xml:space="preserve">        "individual": {</w:t>
            </w:r>
          </w:p>
          <w:p w14:paraId="1A6324FC" w14:textId="77777777" w:rsidR="008A629C" w:rsidRPr="0011021F" w:rsidRDefault="008A629C" w:rsidP="00E3405B">
            <w:pPr>
              <w:rPr>
                <w:sz w:val="22"/>
                <w:szCs w:val="22"/>
              </w:rPr>
            </w:pPr>
            <w:r w:rsidRPr="0011021F">
              <w:rPr>
                <w:sz w:val="22"/>
                <w:szCs w:val="22"/>
              </w:rPr>
              <w:t xml:space="preserve">          "reference": "Practitioner?identifier=http://hl7.org/fhir/sid/us-npi|9999947796",</w:t>
            </w:r>
          </w:p>
          <w:p w14:paraId="688EA7B8" w14:textId="77777777" w:rsidR="008A629C" w:rsidRPr="0011021F" w:rsidRDefault="008A629C" w:rsidP="00E3405B">
            <w:pPr>
              <w:rPr>
                <w:sz w:val="22"/>
                <w:szCs w:val="22"/>
              </w:rPr>
            </w:pPr>
            <w:r w:rsidRPr="0011021F">
              <w:rPr>
                <w:sz w:val="22"/>
                <w:szCs w:val="22"/>
              </w:rPr>
              <w:t xml:space="preserve">          "display": "Dr. Francisco472 Gusikowski974"</w:t>
            </w:r>
          </w:p>
          <w:p w14:paraId="43C52552" w14:textId="77777777" w:rsidR="008A629C" w:rsidRPr="0011021F" w:rsidRDefault="008A629C" w:rsidP="00E3405B">
            <w:pPr>
              <w:rPr>
                <w:sz w:val="22"/>
                <w:szCs w:val="22"/>
              </w:rPr>
            </w:pPr>
            <w:r w:rsidRPr="0011021F">
              <w:rPr>
                <w:sz w:val="22"/>
                <w:szCs w:val="22"/>
              </w:rPr>
              <w:t xml:space="preserve">        }</w:t>
            </w:r>
          </w:p>
          <w:p w14:paraId="7D358EB5" w14:textId="77777777" w:rsidR="008A629C" w:rsidRPr="0011021F" w:rsidRDefault="008A629C" w:rsidP="00E3405B">
            <w:pPr>
              <w:rPr>
                <w:sz w:val="22"/>
                <w:szCs w:val="22"/>
              </w:rPr>
            </w:pPr>
            <w:r w:rsidRPr="0011021F">
              <w:rPr>
                <w:sz w:val="22"/>
                <w:szCs w:val="22"/>
              </w:rPr>
              <w:t xml:space="preserve">      } ],</w:t>
            </w:r>
          </w:p>
          <w:p w14:paraId="0AB0A061" w14:textId="77777777" w:rsidR="008A629C" w:rsidRPr="0011021F" w:rsidRDefault="008A629C" w:rsidP="00E3405B">
            <w:pPr>
              <w:rPr>
                <w:sz w:val="22"/>
                <w:szCs w:val="22"/>
              </w:rPr>
            </w:pPr>
            <w:r w:rsidRPr="0011021F">
              <w:rPr>
                <w:sz w:val="22"/>
                <w:szCs w:val="22"/>
              </w:rPr>
              <w:t xml:space="preserve">      "period": {</w:t>
            </w:r>
          </w:p>
          <w:p w14:paraId="35056EFF" w14:textId="77777777" w:rsidR="008A629C" w:rsidRPr="0011021F" w:rsidRDefault="008A629C" w:rsidP="00E3405B">
            <w:pPr>
              <w:rPr>
                <w:sz w:val="22"/>
                <w:szCs w:val="22"/>
              </w:rPr>
            </w:pPr>
            <w:r w:rsidRPr="0011021F">
              <w:rPr>
                <w:sz w:val="22"/>
                <w:szCs w:val="22"/>
              </w:rPr>
              <w:t xml:space="preserve">        "start": "2015-09-05T21:57:47+00:00",</w:t>
            </w:r>
          </w:p>
          <w:p w14:paraId="2C800A99" w14:textId="77777777" w:rsidR="008A629C" w:rsidRPr="0011021F" w:rsidRDefault="008A629C" w:rsidP="00E3405B">
            <w:pPr>
              <w:rPr>
                <w:sz w:val="22"/>
                <w:szCs w:val="22"/>
              </w:rPr>
            </w:pPr>
            <w:r w:rsidRPr="0011021F">
              <w:rPr>
                <w:sz w:val="22"/>
                <w:szCs w:val="22"/>
              </w:rPr>
              <w:t xml:space="preserve">        "end": "2015-09-05T22:48:16+00:00"</w:t>
            </w:r>
          </w:p>
          <w:p w14:paraId="472360E1" w14:textId="77777777" w:rsidR="008A629C" w:rsidRPr="0011021F" w:rsidRDefault="008A629C" w:rsidP="00E3405B">
            <w:pPr>
              <w:rPr>
                <w:sz w:val="22"/>
                <w:szCs w:val="22"/>
              </w:rPr>
            </w:pPr>
            <w:r w:rsidRPr="0011021F">
              <w:rPr>
                <w:sz w:val="22"/>
                <w:szCs w:val="22"/>
              </w:rPr>
              <w:t xml:space="preserve">      },</w:t>
            </w:r>
          </w:p>
          <w:p w14:paraId="334874A7" w14:textId="77777777" w:rsidR="008A629C" w:rsidRPr="0011021F" w:rsidRDefault="008A629C" w:rsidP="00E3405B">
            <w:pPr>
              <w:rPr>
                <w:sz w:val="22"/>
                <w:szCs w:val="22"/>
              </w:rPr>
            </w:pPr>
            <w:r w:rsidRPr="0011021F">
              <w:rPr>
                <w:sz w:val="22"/>
                <w:szCs w:val="22"/>
              </w:rPr>
              <w:t xml:space="preserve">      "serviceProvider": {</w:t>
            </w:r>
          </w:p>
          <w:p w14:paraId="7DAFE722" w14:textId="77777777" w:rsidR="008A629C" w:rsidRPr="0011021F" w:rsidRDefault="008A629C" w:rsidP="00E3405B">
            <w:pPr>
              <w:rPr>
                <w:sz w:val="22"/>
                <w:szCs w:val="22"/>
              </w:rPr>
            </w:pPr>
            <w:r w:rsidRPr="0011021F">
              <w:rPr>
                <w:sz w:val="22"/>
                <w:szCs w:val="22"/>
              </w:rPr>
              <w:t xml:space="preserve">        "reference": "Organization?identifier=https://github.com/synthetichealth/synthea|e2a8b444-9b8f-36ff-84c4-05ee98589482",</w:t>
            </w:r>
          </w:p>
          <w:p w14:paraId="6042F398" w14:textId="77777777" w:rsidR="008A629C" w:rsidRPr="0011021F" w:rsidRDefault="008A629C" w:rsidP="00E3405B">
            <w:pPr>
              <w:rPr>
                <w:sz w:val="22"/>
                <w:szCs w:val="22"/>
              </w:rPr>
            </w:pPr>
            <w:r w:rsidRPr="0011021F">
              <w:rPr>
                <w:sz w:val="22"/>
                <w:szCs w:val="22"/>
              </w:rPr>
              <w:t xml:space="preserve">        "display": "WHITLEY WELLNESS LLC"</w:t>
            </w:r>
          </w:p>
          <w:p w14:paraId="0387EBF5" w14:textId="77777777" w:rsidR="008A629C" w:rsidRPr="0011021F" w:rsidRDefault="008A629C" w:rsidP="00E3405B">
            <w:pPr>
              <w:rPr>
                <w:sz w:val="22"/>
                <w:szCs w:val="22"/>
              </w:rPr>
            </w:pPr>
            <w:r w:rsidRPr="0011021F">
              <w:rPr>
                <w:sz w:val="22"/>
                <w:szCs w:val="22"/>
              </w:rPr>
              <w:t xml:space="preserve">      }</w:t>
            </w:r>
          </w:p>
          <w:p w14:paraId="1073D266" w14:textId="77777777" w:rsidR="008A629C" w:rsidRPr="0011021F" w:rsidRDefault="008A629C" w:rsidP="00E3405B">
            <w:pPr>
              <w:rPr>
                <w:sz w:val="22"/>
                <w:szCs w:val="22"/>
              </w:rPr>
            </w:pPr>
            <w:r w:rsidRPr="0011021F">
              <w:rPr>
                <w:sz w:val="22"/>
                <w:szCs w:val="22"/>
              </w:rPr>
              <w:t xml:space="preserve">    },</w:t>
            </w:r>
          </w:p>
          <w:p w14:paraId="465B55F7" w14:textId="77777777" w:rsidR="008A629C" w:rsidRPr="0011021F" w:rsidRDefault="008A629C" w:rsidP="00E3405B">
            <w:pPr>
              <w:rPr>
                <w:sz w:val="22"/>
                <w:szCs w:val="22"/>
              </w:rPr>
            </w:pPr>
            <w:r w:rsidRPr="0011021F">
              <w:rPr>
                <w:sz w:val="22"/>
                <w:szCs w:val="22"/>
              </w:rPr>
              <w:t xml:space="preserve">    "request": {</w:t>
            </w:r>
          </w:p>
          <w:p w14:paraId="38FDC670" w14:textId="77777777" w:rsidR="008A629C" w:rsidRPr="0011021F" w:rsidRDefault="008A629C" w:rsidP="00E3405B">
            <w:pPr>
              <w:rPr>
                <w:sz w:val="22"/>
                <w:szCs w:val="22"/>
              </w:rPr>
            </w:pPr>
            <w:r w:rsidRPr="0011021F">
              <w:rPr>
                <w:sz w:val="22"/>
                <w:szCs w:val="22"/>
              </w:rPr>
              <w:t xml:space="preserve">      "method": "POST",</w:t>
            </w:r>
          </w:p>
          <w:p w14:paraId="7AB28B21" w14:textId="77777777" w:rsidR="008A629C" w:rsidRPr="0011021F" w:rsidRDefault="008A629C" w:rsidP="00E3405B">
            <w:pPr>
              <w:rPr>
                <w:sz w:val="22"/>
                <w:szCs w:val="22"/>
              </w:rPr>
            </w:pPr>
            <w:r w:rsidRPr="0011021F">
              <w:rPr>
                <w:sz w:val="22"/>
                <w:szCs w:val="22"/>
              </w:rPr>
              <w:t xml:space="preserve">      "url": "Encounter"</w:t>
            </w:r>
          </w:p>
          <w:p w14:paraId="2E906607" w14:textId="77777777" w:rsidR="008A629C" w:rsidRPr="0011021F" w:rsidRDefault="008A629C" w:rsidP="00E3405B">
            <w:pPr>
              <w:rPr>
                <w:sz w:val="22"/>
                <w:szCs w:val="22"/>
              </w:rPr>
            </w:pPr>
            <w:r w:rsidRPr="0011021F">
              <w:rPr>
                <w:sz w:val="22"/>
                <w:szCs w:val="22"/>
              </w:rPr>
              <w:t xml:space="preserve">    }</w:t>
            </w:r>
          </w:p>
          <w:p w14:paraId="74A6E9E4" w14:textId="77777777" w:rsidR="008A629C" w:rsidRDefault="008A629C" w:rsidP="00E3405B">
            <w:pPr>
              <w:rPr>
                <w:b/>
                <w:bCs/>
                <w:u w:val="single"/>
                <w:lang w:val="en-US" w:bidi="he-IL"/>
              </w:rPr>
            </w:pPr>
          </w:p>
        </w:tc>
      </w:tr>
    </w:tbl>
    <w:p w14:paraId="32CC4CD4" w14:textId="77777777" w:rsidR="008A629C" w:rsidRDefault="008A629C" w:rsidP="008A629C">
      <w:pPr>
        <w:pBdr>
          <w:top w:val="nil"/>
          <w:left w:val="nil"/>
          <w:bottom w:val="nil"/>
          <w:right w:val="nil"/>
          <w:between w:val="nil"/>
        </w:pBdr>
        <w:spacing w:after="0"/>
      </w:pPr>
    </w:p>
    <w:p w14:paraId="62AC353C" w14:textId="77777777" w:rsidR="008A629C" w:rsidRDefault="008A629C" w:rsidP="008A629C">
      <w:pPr>
        <w:pBdr>
          <w:top w:val="nil"/>
          <w:left w:val="nil"/>
          <w:bottom w:val="nil"/>
          <w:right w:val="nil"/>
          <w:between w:val="nil"/>
        </w:pBdr>
        <w:spacing w:after="0"/>
      </w:pPr>
    </w:p>
    <w:p w14:paraId="03831EEF" w14:textId="23B9013F" w:rsidR="008A629C" w:rsidRDefault="008A629C" w:rsidP="008A629C">
      <w:r w:rsidRPr="00E3405B">
        <w:rPr>
          <w:b/>
          <w:bCs/>
        </w:rPr>
        <w:t>Step 1</w:t>
      </w:r>
      <w:r>
        <w:t xml:space="preserve"> – Identify the </w:t>
      </w:r>
      <w:r w:rsidR="00E46A3F">
        <w:t>main</w:t>
      </w:r>
      <w:r>
        <w:t xml:space="preserve"> FHIR element – in this case </w:t>
      </w:r>
      <w:r w:rsidR="00410CDC">
        <w:t>there are 2 codes:</w:t>
      </w:r>
    </w:p>
    <w:p w14:paraId="7C32D743" w14:textId="24FDB0E7" w:rsidR="00C252A5" w:rsidRDefault="00C252A5" w:rsidP="00A1634E">
      <w:pPr>
        <w:rPr>
          <w:i/>
          <w:iCs/>
        </w:rPr>
      </w:pPr>
      <w:r w:rsidRPr="009D5207">
        <w:rPr>
          <w:i/>
          <w:iCs/>
          <w:u w:val="single"/>
        </w:rPr>
        <w:t>Code 1</w:t>
      </w:r>
      <w:r>
        <w:rPr>
          <w:i/>
          <w:iCs/>
        </w:rPr>
        <w:t>:</w:t>
      </w:r>
    </w:p>
    <w:p w14:paraId="683B17BA" w14:textId="791D82E0" w:rsidR="00A1634E" w:rsidRPr="00A1634E" w:rsidRDefault="008A629C" w:rsidP="009D5207">
      <w:pPr>
        <w:ind w:firstLine="720"/>
        <w:rPr>
          <w:i/>
          <w:iCs/>
        </w:rPr>
      </w:pPr>
      <w:r w:rsidRPr="0011021F">
        <w:rPr>
          <w:i/>
          <w:iCs/>
        </w:rPr>
        <w:t xml:space="preserve"> </w:t>
      </w:r>
      <w:r w:rsidR="00A1634E" w:rsidRPr="00A1634E">
        <w:rPr>
          <w:i/>
          <w:iCs/>
        </w:rPr>
        <w:t>"code": {</w:t>
      </w:r>
    </w:p>
    <w:p w14:paraId="3E0A3454" w14:textId="6103D918" w:rsidR="00A1634E" w:rsidRPr="00A1634E" w:rsidRDefault="00A1634E" w:rsidP="00A1634E">
      <w:pPr>
        <w:rPr>
          <w:i/>
          <w:iCs/>
        </w:rPr>
      </w:pPr>
      <w:r w:rsidRPr="00A1634E">
        <w:rPr>
          <w:i/>
          <w:iCs/>
        </w:rPr>
        <w:t xml:space="preserve">     </w:t>
      </w:r>
      <w:r w:rsidR="00C252A5">
        <w:rPr>
          <w:i/>
          <w:iCs/>
        </w:rPr>
        <w:tab/>
      </w:r>
      <w:r w:rsidRPr="00A1634E">
        <w:rPr>
          <w:i/>
          <w:iCs/>
        </w:rPr>
        <w:t xml:space="preserve">   "coding": [ {</w:t>
      </w:r>
    </w:p>
    <w:p w14:paraId="28865ABA" w14:textId="731D9321" w:rsidR="00A1634E" w:rsidRPr="00A1634E" w:rsidRDefault="00A1634E" w:rsidP="00A1634E">
      <w:pPr>
        <w:rPr>
          <w:i/>
          <w:iCs/>
        </w:rPr>
      </w:pPr>
      <w:r w:rsidRPr="00A1634E">
        <w:rPr>
          <w:i/>
          <w:iCs/>
        </w:rPr>
        <w:t xml:space="preserve">       </w:t>
      </w:r>
      <w:r w:rsidR="00C252A5">
        <w:rPr>
          <w:i/>
          <w:iCs/>
        </w:rPr>
        <w:tab/>
      </w:r>
      <w:r w:rsidR="00C252A5">
        <w:rPr>
          <w:i/>
          <w:iCs/>
        </w:rPr>
        <w:tab/>
      </w:r>
      <w:r w:rsidRPr="00A1634E">
        <w:rPr>
          <w:i/>
          <w:iCs/>
        </w:rPr>
        <w:t xml:space="preserve">   "system": "http://loinc.org",</w:t>
      </w:r>
    </w:p>
    <w:p w14:paraId="45534DBD" w14:textId="565A50E6" w:rsidR="00A1634E" w:rsidRPr="00A1634E" w:rsidRDefault="00A1634E" w:rsidP="00A1634E">
      <w:pPr>
        <w:rPr>
          <w:i/>
          <w:iCs/>
        </w:rPr>
      </w:pPr>
      <w:r w:rsidRPr="00A1634E">
        <w:rPr>
          <w:i/>
          <w:iCs/>
        </w:rPr>
        <w:t xml:space="preserve">       </w:t>
      </w:r>
      <w:r w:rsidR="00C252A5">
        <w:rPr>
          <w:i/>
          <w:iCs/>
        </w:rPr>
        <w:tab/>
      </w:r>
      <w:r w:rsidRPr="00A1634E">
        <w:rPr>
          <w:i/>
          <w:iCs/>
        </w:rPr>
        <w:t xml:space="preserve"> </w:t>
      </w:r>
      <w:r w:rsidR="00C252A5">
        <w:rPr>
          <w:i/>
          <w:iCs/>
        </w:rPr>
        <w:tab/>
      </w:r>
      <w:r w:rsidRPr="00A1634E">
        <w:rPr>
          <w:i/>
          <w:iCs/>
        </w:rPr>
        <w:t xml:space="preserve">  "code": "72166-2",</w:t>
      </w:r>
    </w:p>
    <w:p w14:paraId="6F2F7FEF" w14:textId="60A31148" w:rsidR="00A1634E" w:rsidRDefault="00A1634E" w:rsidP="00A1634E">
      <w:pPr>
        <w:rPr>
          <w:i/>
          <w:iCs/>
        </w:rPr>
      </w:pPr>
      <w:r w:rsidRPr="00A1634E">
        <w:rPr>
          <w:i/>
          <w:iCs/>
        </w:rPr>
        <w:t xml:space="preserve">       </w:t>
      </w:r>
      <w:r w:rsidR="00C252A5">
        <w:rPr>
          <w:i/>
          <w:iCs/>
        </w:rPr>
        <w:tab/>
      </w:r>
      <w:r w:rsidRPr="00A1634E">
        <w:rPr>
          <w:i/>
          <w:iCs/>
        </w:rPr>
        <w:t xml:space="preserve">  </w:t>
      </w:r>
      <w:r w:rsidR="00C252A5">
        <w:rPr>
          <w:i/>
          <w:iCs/>
        </w:rPr>
        <w:tab/>
      </w:r>
      <w:r w:rsidRPr="00A1634E">
        <w:rPr>
          <w:i/>
          <w:iCs/>
        </w:rPr>
        <w:t xml:space="preserve"> "display": "Tobacco smoking status"</w:t>
      </w:r>
    </w:p>
    <w:p w14:paraId="1FF2E44C" w14:textId="0E1C4FD6" w:rsidR="00410CDC" w:rsidRPr="009D5207" w:rsidRDefault="00410CDC" w:rsidP="00A1634E">
      <w:pPr>
        <w:rPr>
          <w:b/>
          <w:bCs/>
          <w:i/>
          <w:iCs/>
        </w:rPr>
      </w:pPr>
      <w:r w:rsidRPr="009D5207">
        <w:rPr>
          <w:b/>
          <w:bCs/>
          <w:i/>
          <w:iCs/>
        </w:rPr>
        <w:t xml:space="preserve">And </w:t>
      </w:r>
    </w:p>
    <w:p w14:paraId="481FEC43" w14:textId="005650FF" w:rsidR="00C252A5" w:rsidRDefault="00C252A5" w:rsidP="00C252A5">
      <w:pPr>
        <w:rPr>
          <w:i/>
          <w:iCs/>
        </w:rPr>
      </w:pPr>
      <w:r w:rsidRPr="00E3405B">
        <w:rPr>
          <w:i/>
          <w:iCs/>
          <w:u w:val="single"/>
        </w:rPr>
        <w:t>Code</w:t>
      </w:r>
      <w:r>
        <w:rPr>
          <w:i/>
          <w:iCs/>
          <w:u w:val="single"/>
        </w:rPr>
        <w:t xml:space="preserve"> 2</w:t>
      </w:r>
      <w:r>
        <w:rPr>
          <w:i/>
          <w:iCs/>
        </w:rPr>
        <w:t>:</w:t>
      </w:r>
    </w:p>
    <w:p w14:paraId="38645E2C" w14:textId="77777777" w:rsidR="00A1634E" w:rsidRPr="00A1634E" w:rsidRDefault="00A1634E" w:rsidP="00A1634E">
      <w:pPr>
        <w:rPr>
          <w:i/>
          <w:iCs/>
        </w:rPr>
      </w:pPr>
      <w:r w:rsidRPr="00A1634E">
        <w:rPr>
          <w:i/>
          <w:iCs/>
        </w:rPr>
        <w:t>"valueCodeableConcept": {</w:t>
      </w:r>
    </w:p>
    <w:p w14:paraId="0CA043B8" w14:textId="77777777" w:rsidR="00A1634E" w:rsidRDefault="00A1634E" w:rsidP="00A1634E">
      <w:pPr>
        <w:rPr>
          <w:i/>
          <w:iCs/>
        </w:rPr>
      </w:pPr>
      <w:r w:rsidRPr="00A1634E">
        <w:rPr>
          <w:i/>
          <w:iCs/>
        </w:rPr>
        <w:t xml:space="preserve">        "coding": [ {</w:t>
      </w:r>
    </w:p>
    <w:p w14:paraId="352707C9" w14:textId="23CD0E09" w:rsidR="00410CDC" w:rsidRPr="00410CDC" w:rsidRDefault="00410CDC" w:rsidP="009D5207">
      <w:pPr>
        <w:ind w:firstLine="720"/>
        <w:rPr>
          <w:i/>
          <w:iCs/>
        </w:rPr>
      </w:pPr>
      <w:r w:rsidRPr="00410CDC">
        <w:rPr>
          <w:i/>
          <w:iCs/>
        </w:rPr>
        <w:t>"system": "http://snomed.info/sct",</w:t>
      </w:r>
    </w:p>
    <w:p w14:paraId="35627074" w14:textId="3355DA4A" w:rsidR="00410CDC" w:rsidRPr="00410CDC" w:rsidRDefault="00410CDC" w:rsidP="00410CDC">
      <w:pPr>
        <w:rPr>
          <w:i/>
          <w:iCs/>
        </w:rPr>
      </w:pPr>
      <w:r w:rsidRPr="00410CDC">
        <w:rPr>
          <w:i/>
          <w:iCs/>
        </w:rPr>
        <w:lastRenderedPageBreak/>
        <w:t xml:space="preserve">          </w:t>
      </w:r>
      <w:r w:rsidR="00A1634E">
        <w:rPr>
          <w:i/>
          <w:iCs/>
        </w:rPr>
        <w:tab/>
      </w:r>
      <w:r w:rsidRPr="00410CDC">
        <w:rPr>
          <w:i/>
          <w:iCs/>
        </w:rPr>
        <w:t>"code": "266919005",</w:t>
      </w:r>
    </w:p>
    <w:p w14:paraId="47058030" w14:textId="3F9FF27A" w:rsidR="00410CDC" w:rsidRDefault="00410CDC" w:rsidP="00410CDC">
      <w:pPr>
        <w:rPr>
          <w:i/>
          <w:iCs/>
        </w:rPr>
      </w:pPr>
      <w:r w:rsidRPr="00410CDC">
        <w:rPr>
          <w:i/>
          <w:iCs/>
        </w:rPr>
        <w:t xml:space="preserve">         </w:t>
      </w:r>
      <w:r w:rsidR="00A1634E">
        <w:rPr>
          <w:i/>
          <w:iCs/>
        </w:rPr>
        <w:tab/>
      </w:r>
      <w:r w:rsidRPr="00410CDC">
        <w:rPr>
          <w:i/>
          <w:iCs/>
        </w:rPr>
        <w:t xml:space="preserve"> "display": "Never smoked tobacco (finding)"</w:t>
      </w:r>
    </w:p>
    <w:p w14:paraId="6A447851" w14:textId="77777777" w:rsidR="00CB005D" w:rsidRPr="0011021F" w:rsidRDefault="00CB005D" w:rsidP="00410CDC">
      <w:pPr>
        <w:rPr>
          <w:i/>
          <w:iCs/>
        </w:rPr>
      </w:pPr>
    </w:p>
    <w:p w14:paraId="2AF49997" w14:textId="77777777" w:rsidR="00C252A5" w:rsidRDefault="008A629C" w:rsidP="008A629C">
      <w:pPr>
        <w:pBdr>
          <w:top w:val="nil"/>
          <w:left w:val="nil"/>
          <w:bottom w:val="nil"/>
          <w:right w:val="nil"/>
          <w:between w:val="nil"/>
        </w:pBdr>
        <w:spacing w:after="0"/>
      </w:pPr>
      <w:r w:rsidRPr="00E3405B">
        <w:rPr>
          <w:b/>
          <w:bCs/>
        </w:rPr>
        <w:t>Step 2</w:t>
      </w:r>
      <w:r>
        <w:t xml:space="preserve"> – Use OHDSI ATHENA  to map the defining FHIR resource element to the OMOP ontology to determine the OMOP concept_id and domain for which to map the FHIR resource’s supporting elements</w:t>
      </w:r>
      <w:r w:rsidR="00C252A5">
        <w:t>:</w:t>
      </w:r>
    </w:p>
    <w:p w14:paraId="47296C0C" w14:textId="5DFCF583" w:rsidR="008A629C" w:rsidRDefault="00C252A5" w:rsidP="009D5207">
      <w:r>
        <w:t xml:space="preserve">For </w:t>
      </w:r>
      <w:r w:rsidRPr="00FE344E">
        <w:rPr>
          <w:i/>
          <w:iCs/>
        </w:rPr>
        <w:t xml:space="preserve">"system": "http://loinc.org", "code": "72166-2" </w:t>
      </w:r>
      <w:r w:rsidR="008A629C">
        <w:t xml:space="preserve"> </w:t>
      </w:r>
      <w:r w:rsidR="006B1012">
        <w:t>there is a direct link to</w:t>
      </w:r>
      <w:r w:rsidR="008A629C">
        <w:t xml:space="preserve"> </w:t>
      </w:r>
      <w:r w:rsidR="000A57F4">
        <w:t xml:space="preserve">OMOP standard </w:t>
      </w:r>
      <w:r w:rsidR="006B1012">
        <w:t>concept_id</w:t>
      </w:r>
      <w:r w:rsidR="008A629C">
        <w:t xml:space="preserve"> </w:t>
      </w:r>
      <w:r w:rsidRPr="00C252A5">
        <w:t>43054909</w:t>
      </w:r>
      <w:r w:rsidR="008A629C">
        <w:t xml:space="preserve"> </w:t>
      </w:r>
      <w:r w:rsidR="006B1012">
        <w:t>in</w:t>
      </w:r>
      <w:r w:rsidR="00FE344E">
        <w:t xml:space="preserve"> </w:t>
      </w:r>
      <w:r>
        <w:t>Observation</w:t>
      </w:r>
      <w:r w:rsidR="00B93D5D">
        <w:t xml:space="preserve"> domain</w:t>
      </w:r>
      <w:r w:rsidR="00286AC7">
        <w:t xml:space="preserve"> vocabulary Loinc.</w:t>
      </w:r>
    </w:p>
    <w:p w14:paraId="1B22ED24" w14:textId="08E364B7" w:rsidR="008A629C" w:rsidRDefault="00C252A5" w:rsidP="008A629C">
      <w:r w:rsidRPr="00C252A5">
        <w:rPr>
          <w:noProof/>
        </w:rPr>
        <w:drawing>
          <wp:inline distT="0" distB="0" distL="0" distR="0" wp14:anchorId="169B6F9D" wp14:editId="12C91240">
            <wp:extent cx="6229350" cy="1033780"/>
            <wp:effectExtent l="0" t="0" r="0" b="0"/>
            <wp:docPr id="150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 name=""/>
                    <pic:cNvPicPr/>
                  </pic:nvPicPr>
                  <pic:blipFill>
                    <a:blip r:embed="rId20"/>
                    <a:stretch>
                      <a:fillRect/>
                    </a:stretch>
                  </pic:blipFill>
                  <pic:spPr>
                    <a:xfrm>
                      <a:off x="0" y="0"/>
                      <a:ext cx="6229350" cy="1033780"/>
                    </a:xfrm>
                    <a:prstGeom prst="rect">
                      <a:avLst/>
                    </a:prstGeom>
                  </pic:spPr>
                </pic:pic>
              </a:graphicData>
            </a:graphic>
          </wp:inline>
        </w:drawing>
      </w:r>
    </w:p>
    <w:p w14:paraId="45F0233B" w14:textId="77777777" w:rsidR="00B83938" w:rsidRDefault="00B83938" w:rsidP="00FE344E"/>
    <w:p w14:paraId="5C1D23E2" w14:textId="24A221F8" w:rsidR="00FE344E" w:rsidRDefault="00FE344E" w:rsidP="00FE344E">
      <w:r>
        <w:t xml:space="preserve">For </w:t>
      </w:r>
      <w:r w:rsidRPr="00410CDC">
        <w:rPr>
          <w:i/>
          <w:iCs/>
        </w:rPr>
        <w:t>"system": "http://snomed.info/sct",</w:t>
      </w:r>
      <w:r>
        <w:rPr>
          <w:i/>
          <w:iCs/>
        </w:rPr>
        <w:t xml:space="preserve"> </w:t>
      </w:r>
      <w:r w:rsidRPr="00410CDC">
        <w:rPr>
          <w:i/>
          <w:iCs/>
        </w:rPr>
        <w:t>"code": "266919005"</w:t>
      </w:r>
      <w:r>
        <w:rPr>
          <w:i/>
          <w:iCs/>
        </w:rPr>
        <w:t xml:space="preserve"> </w:t>
      </w:r>
      <w:r>
        <w:t xml:space="preserve">the </w:t>
      </w:r>
      <w:r w:rsidR="002514EB">
        <w:t xml:space="preserve">direct link is to </w:t>
      </w:r>
      <w:r w:rsidR="002514EB" w:rsidRPr="009D5207">
        <w:rPr>
          <w:b/>
          <w:bCs/>
        </w:rPr>
        <w:t>NON-Standard</w:t>
      </w:r>
      <w:r w:rsidR="002514EB">
        <w:t xml:space="preserve"> concept_id</w:t>
      </w:r>
      <w:r>
        <w:t xml:space="preserve"> </w:t>
      </w:r>
      <w:r w:rsidRPr="00FE344E">
        <w:t>4144272</w:t>
      </w:r>
      <w:r w:rsidR="005102B4">
        <w:t xml:space="preserve"> in Observation domain</w:t>
      </w:r>
      <w:r w:rsidR="00286AC7">
        <w:t>.</w:t>
      </w:r>
    </w:p>
    <w:p w14:paraId="3C1FD685" w14:textId="14FC047E" w:rsidR="00FE344E" w:rsidRDefault="00B83938" w:rsidP="00FE344E">
      <w:r w:rsidRPr="00B83938">
        <w:rPr>
          <w:noProof/>
        </w:rPr>
        <w:drawing>
          <wp:inline distT="0" distB="0" distL="0" distR="0" wp14:anchorId="2345104B" wp14:editId="561D1676">
            <wp:extent cx="6229350" cy="1043305"/>
            <wp:effectExtent l="0" t="0" r="0" b="4445"/>
            <wp:docPr id="19244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457" name=""/>
                    <pic:cNvPicPr/>
                  </pic:nvPicPr>
                  <pic:blipFill>
                    <a:blip r:embed="rId21"/>
                    <a:stretch>
                      <a:fillRect/>
                    </a:stretch>
                  </pic:blipFill>
                  <pic:spPr>
                    <a:xfrm>
                      <a:off x="0" y="0"/>
                      <a:ext cx="6229350" cy="1043305"/>
                    </a:xfrm>
                    <a:prstGeom prst="rect">
                      <a:avLst/>
                    </a:prstGeom>
                  </pic:spPr>
                </pic:pic>
              </a:graphicData>
            </a:graphic>
          </wp:inline>
        </w:drawing>
      </w:r>
    </w:p>
    <w:p w14:paraId="5DFBD0C3" w14:textId="6C2B884F" w:rsidR="00B83938" w:rsidRDefault="005102B4" w:rsidP="00912B26">
      <w:r>
        <w:t>To map to standard code we need to run a</w:t>
      </w:r>
      <w:r w:rsidR="00B83938">
        <w:t xml:space="preserve">dditional step </w:t>
      </w:r>
      <w:r>
        <w:t>using concept relationship</w:t>
      </w:r>
      <w:r w:rsidR="00912B26">
        <w:t xml:space="preserve"> and use relationship = </w:t>
      </w:r>
      <w:r w:rsidR="00912B26" w:rsidRPr="00912B26">
        <w:t>Non-standard to Standard map (OMOP)</w:t>
      </w:r>
      <w:r w:rsidR="00912B26">
        <w:t xml:space="preserve">, the result is concept_id </w:t>
      </w:r>
      <w:r w:rsidR="00912B26" w:rsidRPr="00912B26">
        <w:t>903653</w:t>
      </w:r>
      <w:r w:rsidR="00912B26">
        <w:t xml:space="preserve"> in Observation </w:t>
      </w:r>
      <w:r w:rsidR="00286AC7">
        <w:t xml:space="preserve">domain vocabulary OMOP </w:t>
      </w:r>
      <w:r w:rsidR="00727527">
        <w:t>Extension</w:t>
      </w:r>
      <w:r w:rsidR="00286AC7">
        <w:t>.</w:t>
      </w:r>
    </w:p>
    <w:p w14:paraId="7CDA2EF1" w14:textId="1DC9C46F" w:rsidR="00B83938" w:rsidRDefault="00B83938" w:rsidP="00FE344E">
      <w:r w:rsidRPr="00B83938">
        <w:rPr>
          <w:noProof/>
        </w:rPr>
        <w:drawing>
          <wp:inline distT="0" distB="0" distL="0" distR="0" wp14:anchorId="6081933D" wp14:editId="5C924894">
            <wp:extent cx="6229350" cy="2029460"/>
            <wp:effectExtent l="0" t="0" r="0" b="8890"/>
            <wp:docPr id="31455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7345" name="Picture 1" descr="A screenshot of a computer&#10;&#10;AI-generated content may be incorrect."/>
                    <pic:cNvPicPr/>
                  </pic:nvPicPr>
                  <pic:blipFill>
                    <a:blip r:embed="rId22"/>
                    <a:stretch>
                      <a:fillRect/>
                    </a:stretch>
                  </pic:blipFill>
                  <pic:spPr>
                    <a:xfrm>
                      <a:off x="0" y="0"/>
                      <a:ext cx="6229350" cy="2029460"/>
                    </a:xfrm>
                    <a:prstGeom prst="rect">
                      <a:avLst/>
                    </a:prstGeom>
                  </pic:spPr>
                </pic:pic>
              </a:graphicData>
            </a:graphic>
          </wp:inline>
        </w:drawing>
      </w:r>
    </w:p>
    <w:p w14:paraId="1F2A6822" w14:textId="5FE292F7" w:rsidR="00727527" w:rsidRDefault="006F30C1" w:rsidP="00FE344E">
      <w:r>
        <w:t>To determine which of the 2 codes is the main</w:t>
      </w:r>
      <w:r w:rsidR="00727527">
        <w:t xml:space="preserve"> FH</w:t>
      </w:r>
      <w:r>
        <w:t>I</w:t>
      </w:r>
      <w:r w:rsidR="00727527">
        <w:t>R elemen</w:t>
      </w:r>
      <w:r>
        <w:t xml:space="preserve">t, we can see that the second code is a </w:t>
      </w:r>
      <w:r w:rsidRPr="00A1634E">
        <w:rPr>
          <w:i/>
          <w:iCs/>
        </w:rPr>
        <w:t>"valueCodeableConcept"</w:t>
      </w:r>
      <w:r>
        <w:t xml:space="preserve"> of the first code, and that OMOP Observation domain is “allowing”</w:t>
      </w:r>
      <w:r w:rsidR="00727527">
        <w:t xml:space="preserve"> </w:t>
      </w:r>
      <w:r>
        <w:t xml:space="preserve">pairs of </w:t>
      </w:r>
      <w:r>
        <w:lastRenderedPageBreak/>
        <w:t>concept and value (same as measurement)</w:t>
      </w:r>
      <w:r w:rsidR="00BB5875">
        <w:t xml:space="preserve">, so the main FHIR element is </w:t>
      </w:r>
      <w:r w:rsidR="00BB5875" w:rsidRPr="00FE344E">
        <w:rPr>
          <w:i/>
          <w:iCs/>
        </w:rPr>
        <w:t>"system": "http://loinc.org", "code": "72166-2"</w:t>
      </w:r>
      <w:r w:rsidR="00BB5875">
        <w:rPr>
          <w:i/>
          <w:iCs/>
        </w:rPr>
        <w:t>.</w:t>
      </w:r>
    </w:p>
    <w:p w14:paraId="25F03D52" w14:textId="77777777" w:rsidR="008A629C" w:rsidRDefault="008A629C" w:rsidP="008A629C">
      <w:r w:rsidRPr="00E3405B">
        <w:rPr>
          <w:b/>
          <w:bCs/>
        </w:rPr>
        <w:t>Step 3</w:t>
      </w:r>
      <w:r>
        <w:t xml:space="preserve"> – Aligning the supporting fields with the OMOP CDM table from the identified domain </w:t>
      </w:r>
      <w:hyperlink r:id="rId23" w:history="1">
        <w:r w:rsidRPr="00834683">
          <w:rPr>
            <w:rStyle w:val="Hyperlink"/>
          </w:rPr>
          <w:t>(OMOP table structure)</w:t>
        </w:r>
      </w:hyperlink>
    </w:p>
    <w:p w14:paraId="0C6D31F5" w14:textId="286B3D2B" w:rsidR="008A629C" w:rsidRPr="00E3405B" w:rsidRDefault="00BB5875" w:rsidP="008A629C">
      <w:pPr>
        <w:rPr>
          <w:b/>
          <w:bCs/>
        </w:rPr>
      </w:pPr>
      <w:r>
        <w:rPr>
          <w:b/>
          <w:bCs/>
        </w:rPr>
        <w:t>Observation</w:t>
      </w:r>
      <w:r w:rsidR="008A629C" w:rsidRPr="00E3405B">
        <w:rPr>
          <w:b/>
          <w:bCs/>
        </w:rPr>
        <w:t xml:space="preserve"> table:</w:t>
      </w:r>
    </w:p>
    <w:tbl>
      <w:tblPr>
        <w:tblW w:w="10890" w:type="dxa"/>
        <w:tblLayout w:type="fixed"/>
        <w:tblLook w:val="04A0" w:firstRow="1" w:lastRow="0" w:firstColumn="1" w:lastColumn="0" w:noHBand="0" w:noVBand="1"/>
      </w:tblPr>
      <w:tblGrid>
        <w:gridCol w:w="2340"/>
        <w:gridCol w:w="1620"/>
        <w:gridCol w:w="1620"/>
        <w:gridCol w:w="1869"/>
        <w:gridCol w:w="1433"/>
        <w:gridCol w:w="1170"/>
        <w:gridCol w:w="838"/>
      </w:tblGrid>
      <w:tr w:rsidR="008A629C" w:rsidRPr="001E3962" w14:paraId="393C1D86" w14:textId="77777777" w:rsidTr="009D5207">
        <w:trPr>
          <w:trHeight w:val="315"/>
        </w:trPr>
        <w:tc>
          <w:tcPr>
            <w:tcW w:w="2340" w:type="dxa"/>
            <w:tcBorders>
              <w:top w:val="nil"/>
              <w:left w:val="nil"/>
              <w:bottom w:val="single" w:sz="12" w:space="0" w:color="DDDDDD"/>
              <w:right w:val="nil"/>
            </w:tcBorders>
            <w:shd w:val="clear" w:color="000000" w:fill="FFFFFF"/>
            <w:vAlign w:val="center"/>
          </w:tcPr>
          <w:p w14:paraId="54223C33" w14:textId="7F71D26A" w:rsidR="008A629C" w:rsidRPr="00F416BF"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sz="12" w:space="0" w:color="DDDDDD"/>
              <w:right w:val="nil"/>
            </w:tcBorders>
            <w:shd w:val="clear" w:color="000000" w:fill="FFFFFF"/>
            <w:vAlign w:val="center"/>
          </w:tcPr>
          <w:p w14:paraId="406C5335"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620" w:type="dxa"/>
            <w:tcBorders>
              <w:top w:val="nil"/>
              <w:left w:val="nil"/>
              <w:bottom w:val="single" w:sz="12" w:space="0" w:color="DDDDDD"/>
              <w:right w:val="nil"/>
            </w:tcBorders>
            <w:shd w:val="clear" w:color="000000" w:fill="FFFFFF"/>
            <w:vAlign w:val="center"/>
          </w:tcPr>
          <w:p w14:paraId="16C0FA90"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1869" w:type="dxa"/>
            <w:tcBorders>
              <w:top w:val="nil"/>
              <w:left w:val="nil"/>
              <w:bottom w:val="single" w:sz="12" w:space="0" w:color="DDDDDD"/>
              <w:right w:val="nil"/>
            </w:tcBorders>
            <w:shd w:val="clear" w:color="000000" w:fill="FFFFFF"/>
            <w:vAlign w:val="center"/>
          </w:tcPr>
          <w:p w14:paraId="045925C8"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Pr="001E3962">
              <w:rPr>
                <w:rFonts w:ascii="Source Sans Pro" w:hAnsi="Source Sans Pro"/>
                <w:b/>
                <w:bCs/>
                <w:color w:val="333333"/>
                <w:sz w:val="20"/>
                <w:szCs w:val="20"/>
                <w:lang w:bidi="he-IL"/>
              </w:rPr>
              <w:t>CDM Field</w:t>
            </w:r>
          </w:p>
        </w:tc>
        <w:tc>
          <w:tcPr>
            <w:tcW w:w="1433" w:type="dxa"/>
            <w:tcBorders>
              <w:top w:val="nil"/>
              <w:left w:val="nil"/>
              <w:bottom w:val="single" w:sz="12" w:space="0" w:color="DDDDDD"/>
              <w:right w:val="nil"/>
            </w:tcBorders>
            <w:shd w:val="clear" w:color="000000" w:fill="FFFFFF"/>
            <w:vAlign w:val="center"/>
          </w:tcPr>
          <w:p w14:paraId="6B0B175C" w14:textId="77777777" w:rsidR="008A629C" w:rsidRPr="00F416BF"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sz="12" w:space="0" w:color="DDDDDD"/>
              <w:right w:val="nil"/>
            </w:tcBorders>
            <w:shd w:val="clear" w:color="000000" w:fill="FFFFFF"/>
            <w:vAlign w:val="center"/>
          </w:tcPr>
          <w:p w14:paraId="238C1CFC" w14:textId="77777777" w:rsidR="008A629C" w:rsidRDefault="008A629C"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sz="12" w:space="0" w:color="DDDDDD"/>
              <w:right w:val="nil"/>
            </w:tcBorders>
            <w:shd w:val="clear" w:color="000000" w:fill="FFFFFF"/>
            <w:vAlign w:val="center"/>
          </w:tcPr>
          <w:p w14:paraId="5140AD10" w14:textId="77777777" w:rsidR="008A629C" w:rsidRDefault="008A629C"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008A629C" w:rsidRPr="001E3962" w14:paraId="1C488650" w14:textId="77777777" w:rsidTr="00E3405B">
        <w:trPr>
          <w:trHeight w:val="330"/>
        </w:trPr>
        <w:tc>
          <w:tcPr>
            <w:tcW w:w="2340" w:type="dxa"/>
            <w:tcBorders>
              <w:top w:val="single" w:sz="8" w:space="0" w:color="DDDDDD"/>
              <w:left w:val="nil"/>
              <w:bottom w:val="nil"/>
              <w:right w:val="nil"/>
            </w:tcBorders>
            <w:shd w:val="clear" w:color="000000" w:fill="FFFFFF"/>
          </w:tcPr>
          <w:p w14:paraId="524567EF" w14:textId="77777777" w:rsidR="008A629C" w:rsidRPr="00E3405B" w:rsidRDefault="008A629C"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B115E3" w14:textId="77777777"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3A18C0A" w14:textId="77777777" w:rsidR="008A629C" w:rsidRPr="00F416BF"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1869" w:type="dxa"/>
            <w:tcBorders>
              <w:top w:val="single" w:sz="8" w:space="0" w:color="DDDDDD"/>
              <w:left w:val="nil"/>
              <w:bottom w:val="nil"/>
              <w:right w:val="nil"/>
            </w:tcBorders>
            <w:shd w:val="clear" w:color="000000" w:fill="FFFFFF"/>
          </w:tcPr>
          <w:p w14:paraId="47864F06" w14:textId="332D9BF3" w:rsidR="008A629C" w:rsidRPr="00F416BF" w:rsidRDefault="00BB5875" w:rsidP="00E3405B">
            <w:pPr>
              <w:spacing w:after="0"/>
              <w:rPr>
                <w:rFonts w:ascii="Source Sans Pro" w:hAnsi="Source Sans Pro"/>
                <w:color w:val="333333"/>
                <w:sz w:val="20"/>
                <w:szCs w:val="20"/>
                <w:lang w:val="en-US" w:bidi="he-IL"/>
              </w:rPr>
            </w:pPr>
            <w:r w:rsidRPr="00BB5875">
              <w:rPr>
                <w:rFonts w:ascii="Source Sans Pro" w:hAnsi="Source Sans Pro"/>
                <w:color w:val="333333"/>
                <w:sz w:val="20"/>
                <w:szCs w:val="20"/>
                <w:lang w:bidi="he-IL"/>
              </w:rPr>
              <w:t>observation_id</w:t>
            </w:r>
          </w:p>
        </w:tc>
        <w:tc>
          <w:tcPr>
            <w:tcW w:w="1433" w:type="dxa"/>
            <w:tcBorders>
              <w:top w:val="single" w:sz="8" w:space="0" w:color="DDDDDD"/>
              <w:left w:val="nil"/>
              <w:bottom w:val="nil"/>
              <w:right w:val="nil"/>
            </w:tcBorders>
            <w:shd w:val="clear" w:color="000000" w:fill="FFFFFF"/>
          </w:tcPr>
          <w:p w14:paraId="06926888" w14:textId="77777777"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9C0EA98" w14:textId="77777777" w:rsidR="008A629C" w:rsidRDefault="008A629C" w:rsidP="00E3405B">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8F4A41C" w14:textId="77777777" w:rsidR="008A629C" w:rsidRDefault="008A629C" w:rsidP="00E3405B">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008A629C" w:rsidRPr="001E3962" w14:paraId="584D09A8" w14:textId="77777777" w:rsidTr="00E3405B">
        <w:trPr>
          <w:trHeight w:val="315"/>
        </w:trPr>
        <w:tc>
          <w:tcPr>
            <w:tcW w:w="2340" w:type="dxa"/>
            <w:tcBorders>
              <w:top w:val="single" w:sz="8" w:space="0" w:color="DDDDDD"/>
              <w:left w:val="nil"/>
              <w:bottom w:val="nil"/>
              <w:right w:val="nil"/>
            </w:tcBorders>
            <w:shd w:val="clear" w:color="000000" w:fill="FFFFFF"/>
          </w:tcPr>
          <w:p w14:paraId="2555711F" w14:textId="77777777" w:rsidR="008A629C" w:rsidRPr="00E3405B" w:rsidRDefault="008A629C" w:rsidP="00E3405B">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sz="8" w:space="0" w:color="DDDDDD"/>
              <w:left w:val="nil"/>
              <w:bottom w:val="nil"/>
              <w:right w:val="nil"/>
            </w:tcBorders>
            <w:shd w:val="clear" w:color="000000" w:fill="FFFFFF"/>
          </w:tcPr>
          <w:p w14:paraId="59E185BB" w14:textId="77777777" w:rsidR="008A629C" w:rsidRPr="001E3962" w:rsidRDefault="008A629C" w:rsidP="00E3405B">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620" w:type="dxa"/>
            <w:tcBorders>
              <w:top w:val="single" w:sz="8" w:space="0" w:color="DDDDDD"/>
              <w:left w:val="nil"/>
              <w:bottom w:val="nil"/>
              <w:right w:val="nil"/>
            </w:tcBorders>
            <w:shd w:val="clear" w:color="000000" w:fill="FFFFFF"/>
          </w:tcPr>
          <w:p w14:paraId="3BD43E1C" w14:textId="3B99C6F0" w:rsidR="008A629C" w:rsidRPr="00E3405B" w:rsidRDefault="00DA3A9A"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Need to link from PERSON table with a join to Person_Source_Value</w:t>
            </w:r>
          </w:p>
        </w:tc>
        <w:tc>
          <w:tcPr>
            <w:tcW w:w="1869" w:type="dxa"/>
            <w:tcBorders>
              <w:top w:val="single" w:sz="8" w:space="0" w:color="DDDDDD"/>
              <w:left w:val="nil"/>
              <w:bottom w:val="nil"/>
              <w:right w:val="nil"/>
            </w:tcBorders>
            <w:shd w:val="clear" w:color="000000" w:fill="FFFFFF"/>
          </w:tcPr>
          <w:p w14:paraId="585F9695" w14:textId="77777777" w:rsidR="008A629C" w:rsidRPr="00F416BF" w:rsidRDefault="008A629C" w:rsidP="00E3405B">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person_id</w:t>
            </w:r>
          </w:p>
        </w:tc>
        <w:tc>
          <w:tcPr>
            <w:tcW w:w="1433" w:type="dxa"/>
            <w:tcBorders>
              <w:top w:val="single" w:sz="8" w:space="0" w:color="DDDDDD"/>
              <w:left w:val="nil"/>
              <w:bottom w:val="nil"/>
              <w:right w:val="nil"/>
            </w:tcBorders>
            <w:shd w:val="clear" w:color="000000" w:fill="FFFFFF"/>
          </w:tcPr>
          <w:p w14:paraId="6620A6DF" w14:textId="4D48A70A"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0DAEA390"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FC58A06"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5BCCFC9F" w14:textId="77777777" w:rsidTr="00E3405B">
        <w:trPr>
          <w:trHeight w:val="315"/>
        </w:trPr>
        <w:tc>
          <w:tcPr>
            <w:tcW w:w="2340" w:type="dxa"/>
            <w:tcBorders>
              <w:top w:val="single" w:sz="8" w:space="0" w:color="DDDDDD"/>
              <w:left w:val="nil"/>
              <w:bottom w:val="nil"/>
              <w:right w:val="nil"/>
            </w:tcBorders>
            <w:shd w:val="clear" w:color="000000" w:fill="FFFFFF"/>
          </w:tcPr>
          <w:p w14:paraId="1E784714" w14:textId="77777777" w:rsidR="008A629C" w:rsidRPr="001E3962" w:rsidRDefault="008A629C" w:rsidP="00E3405B">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sz="8" w:space="0" w:color="DDDDDD"/>
              <w:left w:val="nil"/>
              <w:bottom w:val="nil"/>
              <w:right w:val="nil"/>
            </w:tcBorders>
            <w:shd w:val="clear" w:color="000000" w:fill="FFFFFF"/>
          </w:tcPr>
          <w:p w14:paraId="074B83F7" w14:textId="0D92D2F2" w:rsidR="008A629C" w:rsidRPr="001E3962"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771248F5" w14:textId="77777777" w:rsidR="008A629C" w:rsidRPr="00E3405B"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1869" w:type="dxa"/>
            <w:tcBorders>
              <w:top w:val="single" w:sz="8" w:space="0" w:color="DDDDDD"/>
              <w:left w:val="nil"/>
              <w:bottom w:val="nil"/>
              <w:right w:val="nil"/>
            </w:tcBorders>
            <w:shd w:val="clear" w:color="000000" w:fill="FFFFFF"/>
          </w:tcPr>
          <w:p w14:paraId="1385E1FB" w14:textId="7FE56247" w:rsidR="008A629C" w:rsidRPr="00F416BF"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_concept_id</w:t>
            </w:r>
          </w:p>
        </w:tc>
        <w:tc>
          <w:tcPr>
            <w:tcW w:w="1433" w:type="dxa"/>
            <w:tcBorders>
              <w:top w:val="single" w:sz="8" w:space="0" w:color="DDDDDD"/>
              <w:left w:val="nil"/>
              <w:bottom w:val="nil"/>
              <w:right w:val="nil"/>
            </w:tcBorders>
            <w:shd w:val="clear" w:color="000000" w:fill="FFFFFF"/>
          </w:tcPr>
          <w:p w14:paraId="123B2125" w14:textId="09303226" w:rsidR="008A629C" w:rsidRPr="001E3962"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43054909</w:t>
            </w:r>
          </w:p>
        </w:tc>
        <w:tc>
          <w:tcPr>
            <w:tcW w:w="1170" w:type="dxa"/>
            <w:tcBorders>
              <w:top w:val="single" w:sz="8" w:space="0" w:color="DDDDDD"/>
              <w:left w:val="nil"/>
              <w:bottom w:val="nil"/>
              <w:right w:val="nil"/>
            </w:tcBorders>
            <w:shd w:val="clear" w:color="000000" w:fill="FFFFFF"/>
          </w:tcPr>
          <w:p w14:paraId="01733C72"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CE29723"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5614B780" w14:textId="77777777" w:rsidTr="00E3405B">
        <w:trPr>
          <w:trHeight w:val="315"/>
        </w:trPr>
        <w:tc>
          <w:tcPr>
            <w:tcW w:w="2340" w:type="dxa"/>
            <w:tcBorders>
              <w:top w:val="single" w:sz="8" w:space="0" w:color="DDDDDD"/>
              <w:left w:val="nil"/>
              <w:bottom w:val="nil"/>
              <w:right w:val="nil"/>
            </w:tcBorders>
            <w:shd w:val="clear" w:color="000000" w:fill="FFFFFF"/>
          </w:tcPr>
          <w:p w14:paraId="62043C12"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effectiveDateTime</w:t>
            </w:r>
          </w:p>
        </w:tc>
        <w:tc>
          <w:tcPr>
            <w:tcW w:w="1620" w:type="dxa"/>
            <w:tcBorders>
              <w:top w:val="single" w:sz="8" w:space="0" w:color="DDDDDD"/>
              <w:left w:val="nil"/>
              <w:bottom w:val="nil"/>
              <w:right w:val="nil"/>
            </w:tcBorders>
            <w:shd w:val="clear" w:color="000000" w:fill="FFFFFF"/>
          </w:tcPr>
          <w:p w14:paraId="57817659"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sz="8" w:space="0" w:color="DDDDDD"/>
              <w:left w:val="nil"/>
              <w:bottom w:val="nil"/>
              <w:right w:val="nil"/>
            </w:tcBorders>
            <w:shd w:val="clear" w:color="000000" w:fill="FFFFFF"/>
          </w:tcPr>
          <w:p w14:paraId="1CA61F2F" w14:textId="77777777" w:rsidR="008A629C" w:rsidRPr="00E3405B"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1869" w:type="dxa"/>
            <w:tcBorders>
              <w:top w:val="single" w:sz="8" w:space="0" w:color="DDDDDD"/>
              <w:left w:val="nil"/>
              <w:bottom w:val="nil"/>
              <w:right w:val="nil"/>
            </w:tcBorders>
            <w:shd w:val="clear" w:color="000000" w:fill="FFFFFF"/>
          </w:tcPr>
          <w:p w14:paraId="2C07024D" w14:textId="0F0F5927" w:rsidR="008A629C" w:rsidRPr="00F416BF"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_date</w:t>
            </w:r>
          </w:p>
        </w:tc>
        <w:tc>
          <w:tcPr>
            <w:tcW w:w="1433" w:type="dxa"/>
            <w:tcBorders>
              <w:top w:val="single" w:sz="8" w:space="0" w:color="DDDDDD"/>
              <w:left w:val="nil"/>
              <w:bottom w:val="nil"/>
              <w:right w:val="nil"/>
            </w:tcBorders>
            <w:shd w:val="clear" w:color="000000" w:fill="FFFFFF"/>
          </w:tcPr>
          <w:p w14:paraId="23F00E9A"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sz="8" w:space="0" w:color="DDDDDD"/>
              <w:left w:val="nil"/>
              <w:bottom w:val="nil"/>
              <w:right w:val="nil"/>
            </w:tcBorders>
            <w:shd w:val="clear" w:color="000000" w:fill="FFFFFF"/>
          </w:tcPr>
          <w:p w14:paraId="4B6D007D"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sz="8" w:space="0" w:color="DDDDDD"/>
              <w:left w:val="nil"/>
              <w:bottom w:val="nil"/>
              <w:right w:val="nil"/>
            </w:tcBorders>
            <w:shd w:val="clear" w:color="000000" w:fill="FFFFFF"/>
          </w:tcPr>
          <w:p w14:paraId="2FB88D62"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40DC99EA" w14:textId="77777777" w:rsidTr="00E3405B">
        <w:trPr>
          <w:trHeight w:val="315"/>
        </w:trPr>
        <w:tc>
          <w:tcPr>
            <w:tcW w:w="2340" w:type="dxa"/>
            <w:tcBorders>
              <w:top w:val="single" w:sz="8" w:space="0" w:color="DDDDDD"/>
              <w:left w:val="nil"/>
              <w:bottom w:val="nil"/>
              <w:right w:val="nil"/>
            </w:tcBorders>
            <w:shd w:val="clear" w:color="000000" w:fill="FFFFFF"/>
          </w:tcPr>
          <w:p w14:paraId="73D08D9A"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effectiveDateTime</w:t>
            </w:r>
          </w:p>
        </w:tc>
        <w:tc>
          <w:tcPr>
            <w:tcW w:w="1620" w:type="dxa"/>
            <w:tcBorders>
              <w:top w:val="single" w:sz="8" w:space="0" w:color="DDDDDD"/>
              <w:left w:val="nil"/>
              <w:bottom w:val="nil"/>
              <w:right w:val="nil"/>
            </w:tcBorders>
            <w:shd w:val="clear" w:color="000000" w:fill="FFFFFF"/>
          </w:tcPr>
          <w:p w14:paraId="22D54090"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sz="8" w:space="0" w:color="DDDDDD"/>
              <w:left w:val="nil"/>
              <w:bottom w:val="nil"/>
              <w:right w:val="nil"/>
            </w:tcBorders>
            <w:shd w:val="clear" w:color="000000" w:fill="FFFFFF"/>
          </w:tcPr>
          <w:p w14:paraId="6A1A9247" w14:textId="77777777" w:rsidR="008A629C" w:rsidRPr="001E3962" w:rsidRDefault="008A629C" w:rsidP="00E3405B">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1869" w:type="dxa"/>
            <w:tcBorders>
              <w:top w:val="single" w:sz="8" w:space="0" w:color="DDDDDD"/>
              <w:left w:val="nil"/>
              <w:bottom w:val="nil"/>
              <w:right w:val="nil"/>
            </w:tcBorders>
            <w:shd w:val="clear" w:color="000000" w:fill="FFFFFF"/>
          </w:tcPr>
          <w:p w14:paraId="186A8FF4" w14:textId="5BB04FD4" w:rsidR="008A629C" w:rsidRPr="00F416BF"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_datetime</w:t>
            </w:r>
          </w:p>
        </w:tc>
        <w:tc>
          <w:tcPr>
            <w:tcW w:w="1433" w:type="dxa"/>
            <w:tcBorders>
              <w:top w:val="single" w:sz="8" w:space="0" w:color="DDDDDD"/>
              <w:left w:val="nil"/>
              <w:bottom w:val="nil"/>
              <w:right w:val="nil"/>
            </w:tcBorders>
            <w:shd w:val="clear" w:color="000000" w:fill="FFFFFF"/>
          </w:tcPr>
          <w:p w14:paraId="4B21352B"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54018EEF"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sz="8" w:space="0" w:color="DDDDDD"/>
              <w:left w:val="nil"/>
              <w:bottom w:val="nil"/>
              <w:right w:val="nil"/>
            </w:tcBorders>
            <w:shd w:val="clear" w:color="000000" w:fill="FFFFFF"/>
          </w:tcPr>
          <w:p w14:paraId="5AD53845"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8A629C" w:rsidRPr="001E3962" w14:paraId="7746D175" w14:textId="77777777" w:rsidTr="00E3405B">
        <w:trPr>
          <w:trHeight w:val="315"/>
        </w:trPr>
        <w:tc>
          <w:tcPr>
            <w:tcW w:w="2340" w:type="dxa"/>
            <w:tcBorders>
              <w:top w:val="single" w:sz="8" w:space="0" w:color="DDDDDD"/>
              <w:left w:val="nil"/>
              <w:bottom w:val="nil"/>
              <w:right w:val="nil"/>
            </w:tcBorders>
            <w:shd w:val="clear" w:color="000000" w:fill="FFFFFF"/>
          </w:tcPr>
          <w:p w14:paraId="674A3B6E" w14:textId="77777777" w:rsidR="008A629C" w:rsidRPr="00E3405B" w:rsidRDefault="008A629C" w:rsidP="00E3405B">
            <w:pPr>
              <w:spacing w:after="0"/>
              <w:rPr>
                <w:rFonts w:ascii="Source Sans Pro" w:hAnsi="Source Sans Pro"/>
                <w:color w:val="333333"/>
                <w:sz w:val="20"/>
                <w:szCs w:val="20"/>
                <w:lang w:val="en-US" w:bidi="he-IL"/>
              </w:rPr>
            </w:pPr>
            <w:r w:rsidRPr="00E3405B">
              <w:rPr>
                <w:rFonts w:ascii="Source Sans Pro" w:hAnsi="Source Sans Pro"/>
                <w:color w:val="333333"/>
                <w:sz w:val="20"/>
                <w:szCs w:val="20"/>
                <w:highlight w:val="yellow"/>
                <w:lang w:val="en-US" w:bidi="he-IL"/>
              </w:rPr>
              <w:t>???????</w:t>
            </w:r>
          </w:p>
        </w:tc>
        <w:tc>
          <w:tcPr>
            <w:tcW w:w="1620" w:type="dxa"/>
            <w:tcBorders>
              <w:top w:val="single" w:sz="8" w:space="0" w:color="DDDDDD"/>
              <w:left w:val="nil"/>
              <w:bottom w:val="nil"/>
              <w:right w:val="nil"/>
            </w:tcBorders>
            <w:shd w:val="clear" w:color="000000" w:fill="FFFFFF"/>
          </w:tcPr>
          <w:p w14:paraId="25D6E997" w14:textId="77777777"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0CC1EA5" w14:textId="77777777" w:rsidR="008A629C" w:rsidRPr="001E3962" w:rsidRDefault="008A629C" w:rsidP="00E3405B">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71C08325" w14:textId="3F23C5A1" w:rsidR="008A629C" w:rsidRPr="00F416BF"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_type_concept_id</w:t>
            </w:r>
          </w:p>
        </w:tc>
        <w:tc>
          <w:tcPr>
            <w:tcW w:w="1433" w:type="dxa"/>
            <w:tcBorders>
              <w:top w:val="single" w:sz="8" w:space="0" w:color="DDDDDD"/>
              <w:left w:val="nil"/>
              <w:bottom w:val="nil"/>
              <w:right w:val="nil"/>
            </w:tcBorders>
            <w:shd w:val="clear" w:color="000000" w:fill="FFFFFF"/>
          </w:tcPr>
          <w:p w14:paraId="01740F2B" w14:textId="77777777"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C768750"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A31E5B9"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0453A095" w14:textId="77777777" w:rsidTr="00E3405B">
        <w:trPr>
          <w:trHeight w:val="315"/>
        </w:trPr>
        <w:tc>
          <w:tcPr>
            <w:tcW w:w="2340" w:type="dxa"/>
            <w:tcBorders>
              <w:top w:val="single" w:sz="8" w:space="0" w:color="DDDDDD"/>
              <w:left w:val="nil"/>
              <w:bottom w:val="nil"/>
              <w:right w:val="nil"/>
            </w:tcBorders>
            <w:shd w:val="clear" w:color="000000" w:fill="FFFFFF"/>
          </w:tcPr>
          <w:p w14:paraId="6A6B94B5" w14:textId="717CB5A8" w:rsidR="008A629C" w:rsidRPr="00E3405B" w:rsidRDefault="008A629C"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3C34E694" w14:textId="37A32812"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47E9B26" w14:textId="77A6088E" w:rsidR="008A629C" w:rsidRPr="00E3405B" w:rsidRDefault="008A629C" w:rsidP="00E3405B">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1812E36A" w14:textId="77777777" w:rsidR="008A629C" w:rsidRPr="00F416BF" w:rsidRDefault="008A629C" w:rsidP="00E3405B">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value_as_number</w:t>
            </w:r>
          </w:p>
        </w:tc>
        <w:tc>
          <w:tcPr>
            <w:tcW w:w="1433" w:type="dxa"/>
            <w:tcBorders>
              <w:top w:val="single" w:sz="8" w:space="0" w:color="DDDDDD"/>
              <w:left w:val="nil"/>
              <w:bottom w:val="nil"/>
              <w:right w:val="nil"/>
            </w:tcBorders>
            <w:shd w:val="clear" w:color="000000" w:fill="FFFFFF"/>
          </w:tcPr>
          <w:p w14:paraId="27AB0E7C" w14:textId="55502F80"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68576EA1"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7D3C108B"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401C48" w:rsidRPr="001E3962" w14:paraId="6B8FEC69" w14:textId="77777777" w:rsidTr="00E3405B">
        <w:trPr>
          <w:trHeight w:val="315"/>
        </w:trPr>
        <w:tc>
          <w:tcPr>
            <w:tcW w:w="2340" w:type="dxa"/>
            <w:tcBorders>
              <w:top w:val="single" w:sz="8" w:space="0" w:color="DDDDDD"/>
              <w:left w:val="nil"/>
              <w:bottom w:val="nil"/>
              <w:right w:val="nil"/>
            </w:tcBorders>
            <w:shd w:val="clear" w:color="000000" w:fill="FFFFFF"/>
          </w:tcPr>
          <w:p w14:paraId="5F86A2C4" w14:textId="77777777" w:rsidR="00401C48" w:rsidRPr="00E3405B" w:rsidRDefault="00401C48"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1F2E51" w14:textId="77777777" w:rsidR="00401C48" w:rsidRPr="001E3962" w:rsidRDefault="00401C48"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0640AF99" w14:textId="77777777" w:rsidR="00401C48" w:rsidRPr="00E3405B" w:rsidRDefault="00401C48" w:rsidP="00E3405B">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7A9D2FB5" w14:textId="20D93FFB" w:rsidR="00401C48" w:rsidRPr="00E3405B" w:rsidRDefault="00401C48" w:rsidP="00E3405B">
            <w:pPr>
              <w:spacing w:after="0"/>
              <w:rPr>
                <w:rFonts w:ascii="Source Sans Pro" w:hAnsi="Source Sans Pro"/>
                <w:color w:val="333333"/>
                <w:sz w:val="20"/>
                <w:szCs w:val="20"/>
                <w:lang w:bidi="he-IL"/>
              </w:rPr>
            </w:pPr>
            <w:r w:rsidRPr="00401C48">
              <w:rPr>
                <w:rFonts w:ascii="Source Sans Pro" w:hAnsi="Source Sans Pro"/>
                <w:color w:val="333333"/>
                <w:sz w:val="20"/>
                <w:szCs w:val="20"/>
                <w:lang w:bidi="he-IL"/>
              </w:rPr>
              <w:t>value_as_string</w:t>
            </w:r>
          </w:p>
        </w:tc>
        <w:tc>
          <w:tcPr>
            <w:tcW w:w="1433" w:type="dxa"/>
            <w:tcBorders>
              <w:top w:val="single" w:sz="8" w:space="0" w:color="DDDDDD"/>
              <w:left w:val="nil"/>
              <w:bottom w:val="nil"/>
              <w:right w:val="nil"/>
            </w:tcBorders>
            <w:shd w:val="clear" w:color="000000" w:fill="FFFFFF"/>
          </w:tcPr>
          <w:p w14:paraId="7B3C3C9E" w14:textId="77777777" w:rsidR="00401C48" w:rsidRPr="00226FED" w:rsidRDefault="00401C48"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0EE81FE" w14:textId="0E6F3B15" w:rsidR="00401C48" w:rsidRPr="001E3962" w:rsidRDefault="00401C48" w:rsidP="00E3405B">
            <w:pPr>
              <w:spacing w:after="0"/>
              <w:rPr>
                <w:rFonts w:ascii="Source Sans Pro" w:hAnsi="Source Sans Pro"/>
                <w:color w:val="333333"/>
                <w:sz w:val="20"/>
                <w:szCs w:val="20"/>
                <w:lang w:bidi="he-IL"/>
              </w:rPr>
            </w:pPr>
            <w:r w:rsidRPr="00401C48">
              <w:rPr>
                <w:rFonts w:ascii="Source Sans Pro" w:hAnsi="Source Sans Pro"/>
                <w:color w:val="333333"/>
                <w:sz w:val="20"/>
                <w:szCs w:val="20"/>
                <w:lang w:bidi="he-IL"/>
              </w:rPr>
              <w:t>varchar(60)</w:t>
            </w:r>
          </w:p>
        </w:tc>
        <w:tc>
          <w:tcPr>
            <w:tcW w:w="838" w:type="dxa"/>
            <w:tcBorders>
              <w:top w:val="single" w:sz="8" w:space="0" w:color="DDDDDD"/>
              <w:left w:val="nil"/>
              <w:bottom w:val="nil"/>
              <w:right w:val="nil"/>
            </w:tcBorders>
            <w:shd w:val="clear" w:color="000000" w:fill="FFFFFF"/>
          </w:tcPr>
          <w:p w14:paraId="68FDCC35" w14:textId="6C7960E7" w:rsidR="00401C48" w:rsidRPr="001E3962" w:rsidRDefault="00401C48" w:rsidP="00E3405B">
            <w:pPr>
              <w:spacing w:after="0"/>
              <w:rPr>
                <w:rFonts w:ascii="Source Sans Pro" w:hAnsi="Source Sans Pro"/>
                <w:color w:val="333333"/>
                <w:sz w:val="20"/>
                <w:szCs w:val="20"/>
                <w:lang w:bidi="he-IL"/>
              </w:rPr>
            </w:pPr>
            <w:r>
              <w:rPr>
                <w:rFonts w:ascii="Source Sans Pro" w:hAnsi="Source Sans Pro"/>
                <w:color w:val="333333"/>
                <w:sz w:val="20"/>
                <w:szCs w:val="20"/>
                <w:lang w:bidi="he-IL"/>
              </w:rPr>
              <w:t>No</w:t>
            </w:r>
          </w:p>
        </w:tc>
      </w:tr>
      <w:tr w:rsidR="008A629C" w:rsidRPr="001E3962" w14:paraId="6CE2021E" w14:textId="77777777" w:rsidTr="00E3405B">
        <w:trPr>
          <w:trHeight w:val="315"/>
        </w:trPr>
        <w:tc>
          <w:tcPr>
            <w:tcW w:w="2340" w:type="dxa"/>
            <w:tcBorders>
              <w:top w:val="single" w:sz="8" w:space="0" w:color="DDDDDD"/>
              <w:left w:val="nil"/>
              <w:bottom w:val="nil"/>
              <w:right w:val="nil"/>
            </w:tcBorders>
            <w:shd w:val="clear" w:color="000000" w:fill="FFFFFF"/>
          </w:tcPr>
          <w:p w14:paraId="17441FD1" w14:textId="149F0CC2" w:rsidR="008A629C" w:rsidRPr="001E3962" w:rsidRDefault="00252C48" w:rsidP="009D5207">
            <w:pPr>
              <w:rPr>
                <w:rFonts w:ascii="Source Sans Pro" w:hAnsi="Source Sans Pro"/>
                <w:color w:val="333333"/>
                <w:sz w:val="20"/>
                <w:szCs w:val="20"/>
                <w:lang w:bidi="he-IL"/>
              </w:rPr>
            </w:pPr>
            <w:r w:rsidRPr="00A1634E">
              <w:rPr>
                <w:i/>
                <w:iCs/>
              </w:rPr>
              <w:t>"valueCodeableConcept"</w:t>
            </w:r>
            <w:r>
              <w:rPr>
                <w:i/>
                <w:iCs/>
              </w:rPr>
              <w:t>.</w:t>
            </w:r>
            <w:r w:rsidRPr="00A1634E">
              <w:rPr>
                <w:i/>
                <w:iCs/>
              </w:rPr>
              <w:t>"coding"</w:t>
            </w:r>
            <w:r>
              <w:rPr>
                <w:i/>
                <w:iCs/>
              </w:rPr>
              <w:t>.</w:t>
            </w:r>
            <w:r w:rsidRPr="00410CDC">
              <w:rPr>
                <w:i/>
                <w:iCs/>
              </w:rPr>
              <w:t>"code"</w:t>
            </w:r>
          </w:p>
        </w:tc>
        <w:tc>
          <w:tcPr>
            <w:tcW w:w="1620" w:type="dxa"/>
            <w:tcBorders>
              <w:top w:val="single" w:sz="8" w:space="0" w:color="DDDDDD"/>
              <w:left w:val="nil"/>
              <w:bottom w:val="nil"/>
              <w:right w:val="nil"/>
            </w:tcBorders>
            <w:shd w:val="clear" w:color="000000" w:fill="FFFFFF"/>
          </w:tcPr>
          <w:p w14:paraId="2B85446F" w14:textId="1B76AE34" w:rsidR="008A629C" w:rsidRPr="001E3962" w:rsidRDefault="00252C48" w:rsidP="00E3405B">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266919005</w:t>
            </w:r>
          </w:p>
        </w:tc>
        <w:tc>
          <w:tcPr>
            <w:tcW w:w="1620" w:type="dxa"/>
            <w:tcBorders>
              <w:top w:val="single" w:sz="8" w:space="0" w:color="DDDDDD"/>
              <w:left w:val="nil"/>
              <w:bottom w:val="nil"/>
              <w:right w:val="nil"/>
            </w:tcBorders>
            <w:shd w:val="clear" w:color="000000" w:fill="FFFFFF"/>
          </w:tcPr>
          <w:p w14:paraId="329F0FF2" w14:textId="4E08263A" w:rsidR="008A629C" w:rsidRPr="001E3962" w:rsidRDefault="00252C48" w:rsidP="00E3405B">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Transform to OMOP standard concept</w:t>
            </w:r>
          </w:p>
        </w:tc>
        <w:tc>
          <w:tcPr>
            <w:tcW w:w="1869" w:type="dxa"/>
            <w:tcBorders>
              <w:top w:val="single" w:sz="8" w:space="0" w:color="DDDDDD"/>
              <w:left w:val="nil"/>
              <w:bottom w:val="nil"/>
              <w:right w:val="nil"/>
            </w:tcBorders>
            <w:shd w:val="clear" w:color="000000" w:fill="FFFFFF"/>
          </w:tcPr>
          <w:p w14:paraId="1B33848B" w14:textId="77777777" w:rsidR="008A629C" w:rsidRPr="00F416BF" w:rsidRDefault="008A629C" w:rsidP="00E3405B">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value_as_concept_id</w:t>
            </w:r>
          </w:p>
        </w:tc>
        <w:tc>
          <w:tcPr>
            <w:tcW w:w="1433" w:type="dxa"/>
            <w:tcBorders>
              <w:top w:val="single" w:sz="8" w:space="0" w:color="DDDDDD"/>
              <w:left w:val="nil"/>
              <w:bottom w:val="nil"/>
              <w:right w:val="nil"/>
            </w:tcBorders>
            <w:shd w:val="clear" w:color="000000" w:fill="FFFFFF"/>
          </w:tcPr>
          <w:p w14:paraId="227082DE" w14:textId="4FBE8555" w:rsidR="008A629C" w:rsidRPr="001E3962" w:rsidRDefault="00F63ACE" w:rsidP="00E3405B">
            <w:pPr>
              <w:spacing w:after="0"/>
              <w:rPr>
                <w:rFonts w:ascii="Source Sans Pro" w:hAnsi="Source Sans Pro"/>
                <w:color w:val="333333"/>
                <w:sz w:val="20"/>
                <w:szCs w:val="20"/>
                <w:lang w:bidi="he-IL"/>
              </w:rPr>
            </w:pPr>
            <w:r w:rsidRPr="00F63ACE">
              <w:rPr>
                <w:rFonts w:ascii="Source Sans Pro" w:hAnsi="Source Sans Pro"/>
                <w:color w:val="333333"/>
                <w:sz w:val="20"/>
                <w:szCs w:val="20"/>
                <w:lang w:bidi="he-IL"/>
              </w:rPr>
              <w:t>903653</w:t>
            </w:r>
          </w:p>
        </w:tc>
        <w:tc>
          <w:tcPr>
            <w:tcW w:w="1170" w:type="dxa"/>
            <w:tcBorders>
              <w:top w:val="single" w:sz="8" w:space="0" w:color="DDDDDD"/>
              <w:left w:val="nil"/>
              <w:bottom w:val="nil"/>
              <w:right w:val="nil"/>
            </w:tcBorders>
            <w:shd w:val="clear" w:color="000000" w:fill="FFFFFF"/>
          </w:tcPr>
          <w:p w14:paraId="5159453B"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68C1C651"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2906FE25" w14:textId="77777777" w:rsidTr="00E3405B">
        <w:trPr>
          <w:trHeight w:val="315"/>
        </w:trPr>
        <w:tc>
          <w:tcPr>
            <w:tcW w:w="2340" w:type="dxa"/>
            <w:tcBorders>
              <w:top w:val="single" w:sz="8" w:space="0" w:color="DDDDDD"/>
              <w:left w:val="nil"/>
              <w:bottom w:val="nil"/>
              <w:right w:val="nil"/>
            </w:tcBorders>
            <w:shd w:val="clear" w:color="000000" w:fill="FFFFFF"/>
          </w:tcPr>
          <w:p w14:paraId="7B75583E" w14:textId="77777777" w:rsidR="00081D52" w:rsidRPr="00A1634E" w:rsidRDefault="00081D52" w:rsidP="00081D52">
            <w:pPr>
              <w:rPr>
                <w:i/>
                <w:iCs/>
              </w:rPr>
            </w:pPr>
          </w:p>
        </w:tc>
        <w:tc>
          <w:tcPr>
            <w:tcW w:w="1620" w:type="dxa"/>
            <w:tcBorders>
              <w:top w:val="single" w:sz="8" w:space="0" w:color="DDDDDD"/>
              <w:left w:val="nil"/>
              <w:bottom w:val="nil"/>
              <w:right w:val="nil"/>
            </w:tcBorders>
            <w:shd w:val="clear" w:color="000000" w:fill="FFFFFF"/>
          </w:tcPr>
          <w:p w14:paraId="5FC73B9B" w14:textId="77777777" w:rsidR="00081D52" w:rsidRPr="00081D5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9469786" w14:textId="77777777" w:rsidR="00081D52" w:rsidRPr="00081D5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242FF74D" w14:textId="4DF490D9" w:rsidR="00081D52" w:rsidRPr="00E3405B" w:rsidRDefault="00081D52" w:rsidP="00081D52">
            <w:pPr>
              <w:spacing w:after="0"/>
              <w:rPr>
                <w:rFonts w:ascii="Source Sans Pro" w:hAnsi="Source Sans Pro"/>
                <w:color w:val="333333"/>
                <w:sz w:val="20"/>
                <w:szCs w:val="20"/>
                <w:lang w:bidi="he-IL"/>
              </w:rPr>
            </w:pPr>
            <w:r w:rsidRPr="00081D52">
              <w:rPr>
                <w:rFonts w:ascii="Source Sans Pro" w:hAnsi="Source Sans Pro"/>
                <w:color w:val="333333"/>
                <w:sz w:val="20"/>
                <w:szCs w:val="20"/>
                <w:lang w:bidi="he-IL"/>
              </w:rPr>
              <w:t>qualifier_concept_id</w:t>
            </w:r>
          </w:p>
        </w:tc>
        <w:tc>
          <w:tcPr>
            <w:tcW w:w="1433" w:type="dxa"/>
            <w:tcBorders>
              <w:top w:val="single" w:sz="8" w:space="0" w:color="DDDDDD"/>
              <w:left w:val="nil"/>
              <w:bottom w:val="nil"/>
              <w:right w:val="nil"/>
            </w:tcBorders>
            <w:shd w:val="clear" w:color="000000" w:fill="FFFFFF"/>
          </w:tcPr>
          <w:p w14:paraId="5F2F161E" w14:textId="77777777" w:rsidR="00081D52" w:rsidRPr="00F63ACE"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C70723D" w14:textId="4F3E4060"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0DB52DE" w14:textId="22387AC5"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1253F2F7" w14:textId="77777777" w:rsidTr="00E3405B">
        <w:trPr>
          <w:trHeight w:val="315"/>
        </w:trPr>
        <w:tc>
          <w:tcPr>
            <w:tcW w:w="2340" w:type="dxa"/>
            <w:tcBorders>
              <w:top w:val="single" w:sz="8" w:space="0" w:color="DDDDDD"/>
              <w:left w:val="nil"/>
              <w:bottom w:val="nil"/>
              <w:right w:val="nil"/>
            </w:tcBorders>
            <w:shd w:val="clear" w:color="000000" w:fill="FFFFFF"/>
          </w:tcPr>
          <w:p w14:paraId="357819EE"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B87A1FE"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D5E61A4"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28D4BEA6"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unit_concept_id</w:t>
            </w:r>
          </w:p>
        </w:tc>
        <w:tc>
          <w:tcPr>
            <w:tcW w:w="1433" w:type="dxa"/>
            <w:tcBorders>
              <w:top w:val="single" w:sz="8" w:space="0" w:color="DDDDDD"/>
              <w:left w:val="nil"/>
              <w:bottom w:val="nil"/>
              <w:right w:val="nil"/>
            </w:tcBorders>
            <w:shd w:val="clear" w:color="000000" w:fill="FFFFFF"/>
          </w:tcPr>
          <w:p w14:paraId="04A2B9B4"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1BAE83C"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2A6C2854"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78A88228" w14:textId="77777777" w:rsidTr="00E3405B">
        <w:trPr>
          <w:trHeight w:val="315"/>
        </w:trPr>
        <w:tc>
          <w:tcPr>
            <w:tcW w:w="2340" w:type="dxa"/>
            <w:tcBorders>
              <w:top w:val="single" w:sz="8" w:space="0" w:color="DDDDDD"/>
              <w:left w:val="nil"/>
              <w:bottom w:val="nil"/>
              <w:right w:val="nil"/>
            </w:tcBorders>
            <w:shd w:val="clear" w:color="000000" w:fill="FFFFFF"/>
          </w:tcPr>
          <w:p w14:paraId="3296E889" w14:textId="77777777" w:rsidR="00081D52" w:rsidRPr="001E3962" w:rsidRDefault="00081D52" w:rsidP="00081D52">
            <w:pPr>
              <w:spacing w:after="0"/>
              <w:rPr>
                <w:rFonts w:ascii="Source Sans Pro" w:hAnsi="Source Sans Pro"/>
                <w:color w:val="333333"/>
                <w:sz w:val="20"/>
                <w:szCs w:val="20"/>
                <w:lang w:bidi="he-IL"/>
              </w:rPr>
            </w:pPr>
            <w:r w:rsidRPr="0011021F">
              <w:rPr>
                <w:sz w:val="22"/>
                <w:szCs w:val="22"/>
              </w:rPr>
              <w:t>"participant"</w:t>
            </w:r>
            <w:r>
              <w:rPr>
                <w:sz w:val="22"/>
                <w:szCs w:val="22"/>
              </w:rPr>
              <w:t>.</w:t>
            </w:r>
            <w:r w:rsidRPr="0011021F">
              <w:rPr>
                <w:sz w:val="22"/>
                <w:szCs w:val="22"/>
              </w:rPr>
              <w:t>"individual"</w:t>
            </w:r>
            <w:r>
              <w:rPr>
                <w:sz w:val="22"/>
                <w:szCs w:val="22"/>
              </w:rPr>
              <w:t>.</w:t>
            </w:r>
            <w:r w:rsidRPr="0011021F">
              <w:rPr>
                <w:sz w:val="22"/>
                <w:szCs w:val="22"/>
              </w:rPr>
              <w:t>"display"</w:t>
            </w:r>
          </w:p>
        </w:tc>
        <w:tc>
          <w:tcPr>
            <w:tcW w:w="1620" w:type="dxa"/>
            <w:tcBorders>
              <w:top w:val="single" w:sz="8" w:space="0" w:color="DDDDDD"/>
              <w:left w:val="nil"/>
              <w:bottom w:val="nil"/>
              <w:right w:val="nil"/>
            </w:tcBorders>
            <w:shd w:val="clear" w:color="000000" w:fill="FFFFFF"/>
          </w:tcPr>
          <w:p w14:paraId="62639EBE" w14:textId="77777777" w:rsidR="00081D52" w:rsidRPr="001E3962" w:rsidRDefault="00081D52" w:rsidP="00081D52">
            <w:pPr>
              <w:spacing w:after="0"/>
              <w:rPr>
                <w:rFonts w:ascii="Source Sans Pro" w:hAnsi="Source Sans Pro"/>
                <w:color w:val="333333"/>
                <w:sz w:val="20"/>
                <w:szCs w:val="20"/>
                <w:lang w:bidi="he-IL"/>
              </w:rPr>
            </w:pPr>
            <w:r w:rsidRPr="009D5207">
              <w:rPr>
                <w:rFonts w:ascii="Source Sans Pro" w:hAnsi="Source Sans Pro"/>
                <w:color w:val="333333"/>
                <w:sz w:val="20"/>
                <w:szCs w:val="20"/>
                <w:lang w:val="en-US" w:bidi="he-IL"/>
              </w:rPr>
              <w:t>Dr. Francisco472 Gusikowski974</w:t>
            </w:r>
          </w:p>
        </w:tc>
        <w:tc>
          <w:tcPr>
            <w:tcW w:w="1620" w:type="dxa"/>
            <w:tcBorders>
              <w:top w:val="single" w:sz="8" w:space="0" w:color="DDDDDD"/>
              <w:left w:val="nil"/>
              <w:bottom w:val="nil"/>
              <w:right w:val="nil"/>
            </w:tcBorders>
            <w:shd w:val="clear" w:color="000000" w:fill="FFFFFF"/>
          </w:tcPr>
          <w:p w14:paraId="22CDCA19"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1869" w:type="dxa"/>
            <w:tcBorders>
              <w:top w:val="single" w:sz="8" w:space="0" w:color="DDDDDD"/>
              <w:left w:val="nil"/>
              <w:bottom w:val="nil"/>
              <w:right w:val="nil"/>
            </w:tcBorders>
            <w:shd w:val="clear" w:color="000000" w:fill="FFFFFF"/>
          </w:tcPr>
          <w:p w14:paraId="4BCEEA36"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provider_id</w:t>
            </w:r>
          </w:p>
        </w:tc>
        <w:tc>
          <w:tcPr>
            <w:tcW w:w="1433" w:type="dxa"/>
            <w:tcBorders>
              <w:top w:val="single" w:sz="8" w:space="0" w:color="DDDDDD"/>
              <w:left w:val="nil"/>
              <w:bottom w:val="nil"/>
              <w:right w:val="nil"/>
            </w:tcBorders>
            <w:shd w:val="clear" w:color="000000" w:fill="FFFFFF"/>
          </w:tcPr>
          <w:p w14:paraId="5BFBFE3F"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sz="8" w:space="0" w:color="DDDDDD"/>
              <w:left w:val="nil"/>
              <w:bottom w:val="nil"/>
              <w:right w:val="nil"/>
            </w:tcBorders>
            <w:shd w:val="clear" w:color="000000" w:fill="FFFFFF"/>
          </w:tcPr>
          <w:p w14:paraId="6D558E8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64AA4F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417E48BA" w14:textId="77777777" w:rsidTr="00E3405B">
        <w:trPr>
          <w:trHeight w:val="315"/>
        </w:trPr>
        <w:tc>
          <w:tcPr>
            <w:tcW w:w="2340" w:type="dxa"/>
            <w:tcBorders>
              <w:top w:val="single" w:sz="8" w:space="0" w:color="DDDDDD"/>
              <w:left w:val="nil"/>
              <w:bottom w:val="nil"/>
              <w:right w:val="nil"/>
            </w:tcBorders>
            <w:shd w:val="clear" w:color="000000" w:fill="FFFFFF"/>
          </w:tcPr>
          <w:p w14:paraId="73962938" w14:textId="77777777" w:rsidR="00081D52" w:rsidRPr="00E3405B" w:rsidRDefault="00081D52" w:rsidP="00081D52">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"urn:uuid</w:t>
            </w:r>
          </w:p>
        </w:tc>
        <w:tc>
          <w:tcPr>
            <w:tcW w:w="1620" w:type="dxa"/>
            <w:tcBorders>
              <w:top w:val="single" w:sz="8" w:space="0" w:color="DDDDDD"/>
              <w:left w:val="nil"/>
              <w:bottom w:val="nil"/>
              <w:right w:val="nil"/>
            </w:tcBorders>
            <w:shd w:val="clear" w:color="000000" w:fill="FFFFFF"/>
          </w:tcPr>
          <w:p w14:paraId="62B850BD" w14:textId="77777777" w:rsidR="00081D52" w:rsidRPr="001E3962" w:rsidRDefault="00081D52" w:rsidP="00081D52">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620" w:type="dxa"/>
            <w:tcBorders>
              <w:top w:val="single" w:sz="8" w:space="0" w:color="DDDDDD"/>
              <w:left w:val="nil"/>
              <w:bottom w:val="nil"/>
              <w:right w:val="nil"/>
            </w:tcBorders>
            <w:shd w:val="clear" w:color="000000" w:fill="FFFFFF"/>
          </w:tcPr>
          <w:p w14:paraId="53FE4531" w14:textId="0ABF1107" w:rsidR="00081D52" w:rsidRPr="001E3962" w:rsidRDefault="00D24032" w:rsidP="00081D52">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Need to link from VISIT_OCURRENCE table with a join to Visit_Source_Value</w:t>
            </w:r>
          </w:p>
        </w:tc>
        <w:tc>
          <w:tcPr>
            <w:tcW w:w="1869" w:type="dxa"/>
            <w:tcBorders>
              <w:top w:val="single" w:sz="8" w:space="0" w:color="DDDDDD"/>
              <w:left w:val="nil"/>
              <w:bottom w:val="nil"/>
              <w:right w:val="nil"/>
            </w:tcBorders>
            <w:shd w:val="clear" w:color="000000" w:fill="FFFFFF"/>
          </w:tcPr>
          <w:p w14:paraId="5CB13D2B"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visit_occurrence_id</w:t>
            </w:r>
          </w:p>
        </w:tc>
        <w:tc>
          <w:tcPr>
            <w:tcW w:w="1433" w:type="dxa"/>
            <w:tcBorders>
              <w:top w:val="single" w:sz="8" w:space="0" w:color="DDDDDD"/>
              <w:left w:val="nil"/>
              <w:bottom w:val="nil"/>
              <w:right w:val="nil"/>
            </w:tcBorders>
            <w:shd w:val="clear" w:color="000000" w:fill="FFFFFF"/>
          </w:tcPr>
          <w:p w14:paraId="168488B2" w14:textId="28D00964"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57CC19E"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E1CCA00"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561533DD" w14:textId="77777777" w:rsidTr="00E3405B">
        <w:trPr>
          <w:trHeight w:val="315"/>
        </w:trPr>
        <w:tc>
          <w:tcPr>
            <w:tcW w:w="2340" w:type="dxa"/>
            <w:tcBorders>
              <w:top w:val="single" w:sz="8" w:space="0" w:color="DDDDDD"/>
              <w:left w:val="nil"/>
              <w:bottom w:val="nil"/>
              <w:right w:val="nil"/>
            </w:tcBorders>
            <w:shd w:val="clear" w:color="000000" w:fill="FFFFFF"/>
          </w:tcPr>
          <w:p w14:paraId="24B8E289"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3D768E0"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9DF41AD"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64E75DB1"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visit_detail_id</w:t>
            </w:r>
          </w:p>
        </w:tc>
        <w:tc>
          <w:tcPr>
            <w:tcW w:w="1433" w:type="dxa"/>
            <w:tcBorders>
              <w:top w:val="single" w:sz="8" w:space="0" w:color="DDDDDD"/>
              <w:left w:val="nil"/>
              <w:bottom w:val="nil"/>
              <w:right w:val="nil"/>
            </w:tcBorders>
            <w:shd w:val="clear" w:color="000000" w:fill="FFFFFF"/>
          </w:tcPr>
          <w:p w14:paraId="1B0232F5"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E69AAC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6CA9DD0"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1F05A515" w14:textId="77777777" w:rsidTr="00E3405B">
        <w:trPr>
          <w:trHeight w:val="315"/>
        </w:trPr>
        <w:tc>
          <w:tcPr>
            <w:tcW w:w="2340" w:type="dxa"/>
            <w:tcBorders>
              <w:top w:val="single" w:sz="8" w:space="0" w:color="DDDDDD"/>
              <w:left w:val="nil"/>
              <w:bottom w:val="nil"/>
              <w:right w:val="nil"/>
            </w:tcBorders>
            <w:shd w:val="clear" w:color="000000" w:fill="FFFFFF"/>
          </w:tcPr>
          <w:p w14:paraId="06739681" w14:textId="77777777" w:rsidR="00081D52" w:rsidRPr="001E3962" w:rsidRDefault="00081D52" w:rsidP="00081D52">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lastRenderedPageBreak/>
              <w:t>Code.Coding.Code</w:t>
            </w:r>
          </w:p>
        </w:tc>
        <w:tc>
          <w:tcPr>
            <w:tcW w:w="1620" w:type="dxa"/>
            <w:tcBorders>
              <w:top w:val="single" w:sz="8" w:space="0" w:color="DDDDDD"/>
              <w:left w:val="nil"/>
              <w:bottom w:val="nil"/>
              <w:right w:val="nil"/>
            </w:tcBorders>
            <w:shd w:val="clear" w:color="000000" w:fill="FFFFFF"/>
          </w:tcPr>
          <w:p w14:paraId="1B6197F3" w14:textId="45FEF495" w:rsidR="00081D52" w:rsidRPr="001E3962" w:rsidRDefault="00081D52" w:rsidP="00081D52">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0A0F0AE4"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1869" w:type="dxa"/>
            <w:tcBorders>
              <w:top w:val="single" w:sz="8" w:space="0" w:color="DDDDDD"/>
              <w:left w:val="nil"/>
              <w:bottom w:val="nil"/>
              <w:right w:val="nil"/>
            </w:tcBorders>
            <w:shd w:val="clear" w:color="000000" w:fill="FFFFFF"/>
          </w:tcPr>
          <w:p w14:paraId="7E21767C" w14:textId="5533AB83" w:rsidR="00081D52" w:rsidRPr="00F416BF" w:rsidRDefault="00081D52" w:rsidP="00081D52">
            <w:pPr>
              <w:spacing w:after="0"/>
              <w:rPr>
                <w:rFonts w:ascii="Source Sans Pro" w:hAnsi="Source Sans Pro"/>
                <w:color w:val="333333"/>
                <w:sz w:val="20"/>
                <w:szCs w:val="20"/>
                <w:lang w:bidi="he-IL"/>
              </w:rPr>
            </w:pPr>
            <w:r>
              <w:rPr>
                <w:rFonts w:ascii="Source Sans Pro" w:hAnsi="Source Sans Pro"/>
                <w:color w:val="333333"/>
                <w:sz w:val="20"/>
                <w:szCs w:val="20"/>
                <w:lang w:bidi="he-IL"/>
              </w:rPr>
              <w:t>observation</w:t>
            </w:r>
            <w:r w:rsidRPr="00E3405B">
              <w:rPr>
                <w:rFonts w:ascii="Source Sans Pro" w:hAnsi="Source Sans Pro"/>
                <w:color w:val="333333"/>
                <w:sz w:val="20"/>
                <w:szCs w:val="20"/>
                <w:lang w:bidi="he-IL"/>
              </w:rPr>
              <w:t>_source_value</w:t>
            </w:r>
          </w:p>
        </w:tc>
        <w:tc>
          <w:tcPr>
            <w:tcW w:w="1433" w:type="dxa"/>
            <w:tcBorders>
              <w:top w:val="single" w:sz="8" w:space="0" w:color="DDDDDD"/>
              <w:left w:val="nil"/>
              <w:bottom w:val="nil"/>
              <w:right w:val="nil"/>
            </w:tcBorders>
            <w:shd w:val="clear" w:color="000000" w:fill="FFFFFF"/>
          </w:tcPr>
          <w:p w14:paraId="64CB72F3" w14:textId="3288A7D7" w:rsidR="00081D52" w:rsidRPr="001E3962" w:rsidRDefault="00081D52" w:rsidP="00081D52">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170" w:type="dxa"/>
            <w:tcBorders>
              <w:top w:val="single" w:sz="8" w:space="0" w:color="DDDDDD"/>
              <w:left w:val="nil"/>
              <w:bottom w:val="nil"/>
              <w:right w:val="nil"/>
            </w:tcBorders>
            <w:shd w:val="clear" w:color="000000" w:fill="FFFFFF"/>
          </w:tcPr>
          <w:p w14:paraId="6C05B083"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3151826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373BF8" w:rsidRPr="001E3962" w14:paraId="7A331AEE" w14:textId="77777777" w:rsidTr="00E3405B">
        <w:trPr>
          <w:trHeight w:val="315"/>
        </w:trPr>
        <w:tc>
          <w:tcPr>
            <w:tcW w:w="2340" w:type="dxa"/>
            <w:tcBorders>
              <w:top w:val="single" w:sz="8" w:space="0" w:color="DDDDDD"/>
              <w:left w:val="nil"/>
              <w:bottom w:val="nil"/>
              <w:right w:val="nil"/>
            </w:tcBorders>
            <w:shd w:val="clear" w:color="000000" w:fill="FFFFFF"/>
          </w:tcPr>
          <w:p w14:paraId="369AD86B" w14:textId="77777777" w:rsidR="00373BF8" w:rsidRPr="001E3962" w:rsidRDefault="00373BF8" w:rsidP="00373BF8">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Code.Coding.Code</w:t>
            </w:r>
          </w:p>
        </w:tc>
        <w:tc>
          <w:tcPr>
            <w:tcW w:w="1620" w:type="dxa"/>
            <w:tcBorders>
              <w:top w:val="single" w:sz="8" w:space="0" w:color="DDDDDD"/>
              <w:left w:val="nil"/>
              <w:bottom w:val="nil"/>
              <w:right w:val="nil"/>
            </w:tcBorders>
            <w:shd w:val="clear" w:color="000000" w:fill="FFFFFF"/>
          </w:tcPr>
          <w:p w14:paraId="6D6D46C7" w14:textId="00A0BC9D" w:rsidR="00373BF8" w:rsidRPr="001E3962" w:rsidRDefault="00373BF8" w:rsidP="00373BF8">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14412C31" w14:textId="77777777" w:rsidR="00373BF8" w:rsidRPr="001E3962" w:rsidRDefault="00373BF8" w:rsidP="00373BF8">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Related OMOP concept_ID</w:t>
            </w:r>
          </w:p>
        </w:tc>
        <w:tc>
          <w:tcPr>
            <w:tcW w:w="1869" w:type="dxa"/>
            <w:tcBorders>
              <w:top w:val="single" w:sz="8" w:space="0" w:color="DDDDDD"/>
              <w:left w:val="nil"/>
              <w:bottom w:val="nil"/>
              <w:right w:val="nil"/>
            </w:tcBorders>
            <w:shd w:val="clear" w:color="000000" w:fill="FFFFFF"/>
          </w:tcPr>
          <w:p w14:paraId="23491CDC" w14:textId="15BB872F" w:rsidR="00373BF8" w:rsidRPr="00F416BF" w:rsidRDefault="00373BF8" w:rsidP="00373BF8">
            <w:pPr>
              <w:spacing w:after="0"/>
              <w:rPr>
                <w:rFonts w:ascii="Source Sans Pro" w:hAnsi="Source Sans Pro"/>
                <w:color w:val="333333"/>
                <w:sz w:val="20"/>
                <w:szCs w:val="20"/>
                <w:lang w:bidi="he-IL"/>
              </w:rPr>
            </w:pPr>
            <w:r>
              <w:rPr>
                <w:rFonts w:ascii="Source Sans Pro" w:hAnsi="Source Sans Pro"/>
                <w:color w:val="333333"/>
                <w:sz w:val="20"/>
                <w:szCs w:val="20"/>
                <w:lang w:bidi="he-IL"/>
              </w:rPr>
              <w:t>observation</w:t>
            </w:r>
            <w:r w:rsidRPr="00E3405B">
              <w:rPr>
                <w:rFonts w:ascii="Source Sans Pro" w:hAnsi="Source Sans Pro"/>
                <w:color w:val="333333"/>
                <w:sz w:val="20"/>
                <w:szCs w:val="20"/>
                <w:lang w:bidi="he-IL"/>
              </w:rPr>
              <w:t>_source_concept_id</w:t>
            </w:r>
          </w:p>
        </w:tc>
        <w:tc>
          <w:tcPr>
            <w:tcW w:w="1433" w:type="dxa"/>
            <w:tcBorders>
              <w:top w:val="single" w:sz="8" w:space="0" w:color="DDDDDD"/>
              <w:left w:val="nil"/>
              <w:bottom w:val="nil"/>
              <w:right w:val="nil"/>
            </w:tcBorders>
            <w:shd w:val="clear" w:color="000000" w:fill="FFFFFF"/>
          </w:tcPr>
          <w:p w14:paraId="46E4DB38" w14:textId="69A579C2" w:rsidR="00373BF8" w:rsidRPr="001E3962" w:rsidRDefault="00373BF8" w:rsidP="00373BF8">
            <w:pPr>
              <w:spacing w:after="0"/>
              <w:rPr>
                <w:rFonts w:ascii="Source Sans Pro" w:hAnsi="Source Sans Pro"/>
                <w:color w:val="333333"/>
                <w:sz w:val="20"/>
                <w:szCs w:val="20"/>
                <w:rtl/>
                <w:lang w:bidi="he-IL"/>
              </w:rPr>
            </w:pPr>
            <w:r w:rsidRPr="00BB5875">
              <w:rPr>
                <w:rFonts w:ascii="Source Sans Pro" w:hAnsi="Source Sans Pro"/>
                <w:color w:val="333333"/>
                <w:sz w:val="20"/>
                <w:szCs w:val="20"/>
                <w:lang w:bidi="he-IL"/>
              </w:rPr>
              <w:t>43054909</w:t>
            </w:r>
          </w:p>
        </w:tc>
        <w:tc>
          <w:tcPr>
            <w:tcW w:w="1170" w:type="dxa"/>
            <w:tcBorders>
              <w:top w:val="single" w:sz="8" w:space="0" w:color="DDDDDD"/>
              <w:left w:val="nil"/>
              <w:bottom w:val="nil"/>
              <w:right w:val="nil"/>
            </w:tcBorders>
            <w:shd w:val="clear" w:color="000000" w:fill="FFFFFF"/>
          </w:tcPr>
          <w:p w14:paraId="54BACF21" w14:textId="77777777" w:rsidR="00373BF8" w:rsidRPr="001E3962" w:rsidRDefault="00373BF8" w:rsidP="00373BF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DA91263" w14:textId="77777777" w:rsidR="00373BF8" w:rsidRPr="001E3962" w:rsidRDefault="00373BF8" w:rsidP="00373BF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4C4D9A95" w14:textId="77777777" w:rsidTr="00E3405B">
        <w:trPr>
          <w:trHeight w:val="315"/>
        </w:trPr>
        <w:tc>
          <w:tcPr>
            <w:tcW w:w="2340" w:type="dxa"/>
            <w:tcBorders>
              <w:top w:val="single" w:sz="8" w:space="0" w:color="DDDDDD"/>
              <w:left w:val="nil"/>
              <w:bottom w:val="nil"/>
              <w:right w:val="nil"/>
            </w:tcBorders>
            <w:shd w:val="clear" w:color="000000" w:fill="FFFFFF"/>
          </w:tcPr>
          <w:p w14:paraId="159D1ACB" w14:textId="130019B8"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7199AD0" w14:textId="43DD41CD" w:rsidR="00081D52" w:rsidRPr="00E3405B" w:rsidRDefault="00081D52" w:rsidP="00081D52">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3C54F8D3" w14:textId="176CCC10" w:rsidR="00081D52" w:rsidRPr="00E3405B" w:rsidRDefault="00081D52" w:rsidP="00081D52">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22DA99A2"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unit_source_value</w:t>
            </w:r>
          </w:p>
        </w:tc>
        <w:tc>
          <w:tcPr>
            <w:tcW w:w="1433" w:type="dxa"/>
            <w:tcBorders>
              <w:top w:val="single" w:sz="8" w:space="0" w:color="DDDDDD"/>
              <w:left w:val="nil"/>
              <w:bottom w:val="nil"/>
              <w:right w:val="nil"/>
            </w:tcBorders>
            <w:shd w:val="clear" w:color="000000" w:fill="FFFFFF"/>
          </w:tcPr>
          <w:p w14:paraId="3744B3AB" w14:textId="3BA5D3B0" w:rsidR="00081D52" w:rsidRPr="00E3405B" w:rsidRDefault="00081D52" w:rsidP="00081D52">
            <w:pPr>
              <w:spacing w:after="0"/>
              <w:rPr>
                <w:rFonts w:ascii="Source Sans Pro" w:hAnsi="Source Sans Pro"/>
                <w:color w:val="333333"/>
                <w:sz w:val="20"/>
                <w:szCs w:val="20"/>
                <w:lang w:val="en-US" w:bidi="he-IL"/>
              </w:rPr>
            </w:pPr>
          </w:p>
        </w:tc>
        <w:tc>
          <w:tcPr>
            <w:tcW w:w="1170" w:type="dxa"/>
            <w:tcBorders>
              <w:top w:val="single" w:sz="8" w:space="0" w:color="DDDDDD"/>
              <w:left w:val="nil"/>
              <w:bottom w:val="nil"/>
              <w:right w:val="nil"/>
            </w:tcBorders>
            <w:shd w:val="clear" w:color="000000" w:fill="FFFFFF"/>
          </w:tcPr>
          <w:p w14:paraId="61AD7C76"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578CB6CC"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5A3DD55D" w14:textId="77777777" w:rsidTr="00E3405B">
        <w:trPr>
          <w:trHeight w:val="315"/>
        </w:trPr>
        <w:tc>
          <w:tcPr>
            <w:tcW w:w="2340" w:type="dxa"/>
            <w:tcBorders>
              <w:top w:val="single" w:sz="8" w:space="0" w:color="DDDDDD"/>
              <w:left w:val="nil"/>
              <w:bottom w:val="nil"/>
              <w:right w:val="nil"/>
            </w:tcBorders>
            <w:shd w:val="clear" w:color="000000" w:fill="FFFFFF"/>
          </w:tcPr>
          <w:p w14:paraId="5830243D" w14:textId="44F88F56"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9EB1765" w14:textId="2A28B8C8"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AED525C" w14:textId="5511E270" w:rsidR="00081D52" w:rsidRPr="00E3405B" w:rsidRDefault="00081D52" w:rsidP="00081D52">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5D7D7700"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unit_source_concept_id</w:t>
            </w:r>
          </w:p>
        </w:tc>
        <w:tc>
          <w:tcPr>
            <w:tcW w:w="1433" w:type="dxa"/>
            <w:tcBorders>
              <w:top w:val="single" w:sz="8" w:space="0" w:color="DDDDDD"/>
              <w:left w:val="nil"/>
              <w:bottom w:val="nil"/>
              <w:right w:val="nil"/>
            </w:tcBorders>
            <w:shd w:val="clear" w:color="000000" w:fill="FFFFFF"/>
          </w:tcPr>
          <w:p w14:paraId="314B2433" w14:textId="1060C79C" w:rsidR="00081D52" w:rsidRPr="00E3405B" w:rsidRDefault="00081D52" w:rsidP="00081D52">
            <w:pPr>
              <w:spacing w:after="0"/>
              <w:rPr>
                <w:rFonts w:ascii="Source Sans Pro" w:hAnsi="Source Sans Pro"/>
                <w:color w:val="333333"/>
                <w:sz w:val="20"/>
                <w:szCs w:val="20"/>
                <w:lang w:val="en-US" w:bidi="he-IL"/>
              </w:rPr>
            </w:pPr>
          </w:p>
        </w:tc>
        <w:tc>
          <w:tcPr>
            <w:tcW w:w="1170" w:type="dxa"/>
            <w:tcBorders>
              <w:top w:val="single" w:sz="8" w:space="0" w:color="DDDDDD"/>
              <w:left w:val="nil"/>
              <w:bottom w:val="nil"/>
              <w:right w:val="nil"/>
            </w:tcBorders>
            <w:shd w:val="clear" w:color="000000" w:fill="FFFFFF"/>
          </w:tcPr>
          <w:p w14:paraId="2AB89344"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5F67046"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057EB99E" w14:textId="77777777" w:rsidTr="00E3405B">
        <w:trPr>
          <w:trHeight w:val="315"/>
        </w:trPr>
        <w:tc>
          <w:tcPr>
            <w:tcW w:w="2340" w:type="dxa"/>
            <w:tcBorders>
              <w:top w:val="single" w:sz="8" w:space="0" w:color="DDDDDD"/>
              <w:left w:val="nil"/>
              <w:bottom w:val="nil"/>
              <w:right w:val="nil"/>
            </w:tcBorders>
            <w:shd w:val="clear" w:color="000000" w:fill="FFFFFF"/>
          </w:tcPr>
          <w:p w14:paraId="112F49DF" w14:textId="4BFC3F8C" w:rsidR="00081D52" w:rsidRPr="001E3962" w:rsidRDefault="00081D52" w:rsidP="00081D52">
            <w:pPr>
              <w:spacing w:after="0"/>
              <w:rPr>
                <w:rFonts w:ascii="Source Sans Pro" w:hAnsi="Source Sans Pro"/>
                <w:color w:val="333333"/>
                <w:sz w:val="20"/>
                <w:szCs w:val="20"/>
                <w:lang w:bidi="he-IL"/>
              </w:rPr>
            </w:pPr>
            <w:r w:rsidRPr="00A1634E">
              <w:rPr>
                <w:i/>
                <w:iCs/>
              </w:rPr>
              <w:t>"valueCodeableConcept"</w:t>
            </w:r>
            <w:r>
              <w:rPr>
                <w:i/>
                <w:iCs/>
              </w:rPr>
              <w:t>.</w:t>
            </w:r>
            <w:r w:rsidRPr="00A1634E">
              <w:rPr>
                <w:i/>
                <w:iCs/>
              </w:rPr>
              <w:t>"coding"</w:t>
            </w:r>
            <w:r>
              <w:rPr>
                <w:i/>
                <w:iCs/>
              </w:rPr>
              <w:t>.</w:t>
            </w:r>
            <w:r w:rsidRPr="00410CDC">
              <w:rPr>
                <w:i/>
                <w:iCs/>
              </w:rPr>
              <w:t>"code"</w:t>
            </w:r>
          </w:p>
        </w:tc>
        <w:tc>
          <w:tcPr>
            <w:tcW w:w="1620" w:type="dxa"/>
            <w:tcBorders>
              <w:top w:val="single" w:sz="8" w:space="0" w:color="DDDDDD"/>
              <w:left w:val="nil"/>
              <w:bottom w:val="nil"/>
              <w:right w:val="nil"/>
            </w:tcBorders>
            <w:shd w:val="clear" w:color="000000" w:fill="FFFFFF"/>
          </w:tcPr>
          <w:p w14:paraId="5E31B7DE" w14:textId="271EADEC" w:rsidR="00081D52" w:rsidRPr="001E3962"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620" w:type="dxa"/>
            <w:tcBorders>
              <w:top w:val="single" w:sz="8" w:space="0" w:color="DDDDDD"/>
              <w:left w:val="nil"/>
              <w:bottom w:val="nil"/>
              <w:right w:val="nil"/>
            </w:tcBorders>
            <w:shd w:val="clear" w:color="000000" w:fill="FFFFFF"/>
          </w:tcPr>
          <w:p w14:paraId="3467A0E8" w14:textId="77777777" w:rsidR="00081D52" w:rsidRPr="001E3962" w:rsidRDefault="00081D52" w:rsidP="00081D52">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1869" w:type="dxa"/>
            <w:tcBorders>
              <w:top w:val="single" w:sz="8" w:space="0" w:color="DDDDDD"/>
              <w:left w:val="nil"/>
              <w:bottom w:val="nil"/>
              <w:right w:val="nil"/>
            </w:tcBorders>
            <w:shd w:val="clear" w:color="000000" w:fill="FFFFFF"/>
          </w:tcPr>
          <w:p w14:paraId="0694B548"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value_source_value</w:t>
            </w:r>
          </w:p>
        </w:tc>
        <w:tc>
          <w:tcPr>
            <w:tcW w:w="1433" w:type="dxa"/>
            <w:tcBorders>
              <w:top w:val="single" w:sz="8" w:space="0" w:color="DDDDDD"/>
              <w:left w:val="nil"/>
              <w:bottom w:val="nil"/>
              <w:right w:val="nil"/>
            </w:tcBorders>
            <w:shd w:val="clear" w:color="000000" w:fill="FFFFFF"/>
          </w:tcPr>
          <w:p w14:paraId="11FB4C32" w14:textId="3350C469" w:rsidR="00081D52" w:rsidRPr="001E3962"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170" w:type="dxa"/>
            <w:tcBorders>
              <w:top w:val="single" w:sz="8" w:space="0" w:color="DDDDDD"/>
              <w:left w:val="nil"/>
              <w:bottom w:val="nil"/>
              <w:right w:val="nil"/>
            </w:tcBorders>
            <w:shd w:val="clear" w:color="000000" w:fill="FFFFFF"/>
          </w:tcPr>
          <w:p w14:paraId="70A6E71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varchar(50)</w:t>
            </w:r>
          </w:p>
        </w:tc>
        <w:tc>
          <w:tcPr>
            <w:tcW w:w="838" w:type="dxa"/>
            <w:tcBorders>
              <w:top w:val="single" w:sz="8" w:space="0" w:color="DDDDDD"/>
              <w:left w:val="nil"/>
              <w:bottom w:val="nil"/>
              <w:right w:val="nil"/>
            </w:tcBorders>
            <w:shd w:val="clear" w:color="000000" w:fill="FFFFFF"/>
          </w:tcPr>
          <w:p w14:paraId="4DFD3247"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7C8C50C8" w14:textId="77777777" w:rsidTr="00E3405B">
        <w:trPr>
          <w:trHeight w:val="315"/>
        </w:trPr>
        <w:tc>
          <w:tcPr>
            <w:tcW w:w="2340" w:type="dxa"/>
            <w:tcBorders>
              <w:top w:val="single" w:sz="8" w:space="0" w:color="DDDDDD"/>
              <w:left w:val="nil"/>
              <w:bottom w:val="nil"/>
              <w:right w:val="nil"/>
            </w:tcBorders>
            <w:shd w:val="clear" w:color="000000" w:fill="FFFFFF"/>
          </w:tcPr>
          <w:p w14:paraId="69A3A47C"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5EA0AD4"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3EAE426E"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3E374084" w14:textId="0AB6573B" w:rsidR="00081D52" w:rsidRPr="00F416BF" w:rsidRDefault="000A4352" w:rsidP="00081D52">
            <w:pPr>
              <w:spacing w:after="0"/>
              <w:rPr>
                <w:rFonts w:ascii="Source Sans Pro" w:hAnsi="Source Sans Pro"/>
                <w:color w:val="333333"/>
                <w:sz w:val="20"/>
                <w:szCs w:val="20"/>
                <w:lang w:bidi="he-IL"/>
              </w:rPr>
            </w:pPr>
            <w:r>
              <w:rPr>
                <w:rFonts w:ascii="Source Sans Pro" w:hAnsi="Source Sans Pro"/>
                <w:color w:val="333333"/>
                <w:sz w:val="20"/>
                <w:szCs w:val="20"/>
                <w:lang w:bidi="he-IL"/>
              </w:rPr>
              <w:t>observation</w:t>
            </w:r>
            <w:r w:rsidR="00081D52" w:rsidRPr="00E3405B">
              <w:rPr>
                <w:rFonts w:ascii="Source Sans Pro" w:hAnsi="Source Sans Pro"/>
                <w:color w:val="333333"/>
                <w:sz w:val="20"/>
                <w:szCs w:val="20"/>
                <w:lang w:bidi="he-IL"/>
              </w:rPr>
              <w:t>_event_id</w:t>
            </w:r>
          </w:p>
        </w:tc>
        <w:tc>
          <w:tcPr>
            <w:tcW w:w="1433" w:type="dxa"/>
            <w:tcBorders>
              <w:top w:val="single" w:sz="8" w:space="0" w:color="DDDDDD"/>
              <w:left w:val="nil"/>
              <w:bottom w:val="nil"/>
              <w:right w:val="nil"/>
            </w:tcBorders>
            <w:shd w:val="clear" w:color="000000" w:fill="FFFFFF"/>
          </w:tcPr>
          <w:p w14:paraId="68B2D786"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0032C23"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4C1093E"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6F45918C" w14:textId="77777777" w:rsidTr="00E3405B">
        <w:trPr>
          <w:trHeight w:val="300"/>
        </w:trPr>
        <w:tc>
          <w:tcPr>
            <w:tcW w:w="2340" w:type="dxa"/>
            <w:tcBorders>
              <w:top w:val="single" w:sz="8" w:space="0" w:color="DDDDDD"/>
              <w:left w:val="nil"/>
              <w:bottom w:val="nil"/>
              <w:right w:val="nil"/>
            </w:tcBorders>
            <w:shd w:val="clear" w:color="000000" w:fill="F5F5F5"/>
          </w:tcPr>
          <w:p w14:paraId="2E0410E1"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6D0843E7"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7121EFA6"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5F5F5"/>
          </w:tcPr>
          <w:p w14:paraId="3DF3A186" w14:textId="4DEB9B4D" w:rsidR="00081D52" w:rsidRPr="00F416BF" w:rsidRDefault="000A4352" w:rsidP="00081D52">
            <w:pPr>
              <w:spacing w:after="0"/>
              <w:rPr>
                <w:rFonts w:ascii="Source Sans Pro" w:hAnsi="Source Sans Pro"/>
                <w:color w:val="333333"/>
                <w:sz w:val="20"/>
                <w:szCs w:val="20"/>
                <w:lang w:bidi="he-IL"/>
              </w:rPr>
            </w:pPr>
            <w:r>
              <w:rPr>
                <w:rFonts w:ascii="Source Sans Pro" w:hAnsi="Source Sans Pro"/>
                <w:color w:val="333333"/>
                <w:sz w:val="20"/>
                <w:szCs w:val="20"/>
                <w:lang w:bidi="he-IL"/>
              </w:rPr>
              <w:t>obs</w:t>
            </w:r>
            <w:r w:rsidR="00081D52" w:rsidRPr="00E3405B">
              <w:rPr>
                <w:rFonts w:ascii="Source Sans Pro" w:hAnsi="Source Sans Pro"/>
                <w:color w:val="333333"/>
                <w:sz w:val="20"/>
                <w:szCs w:val="20"/>
                <w:lang w:bidi="he-IL"/>
              </w:rPr>
              <w:t>_event_field_concept_id</w:t>
            </w:r>
          </w:p>
        </w:tc>
        <w:tc>
          <w:tcPr>
            <w:tcW w:w="1433" w:type="dxa"/>
            <w:tcBorders>
              <w:top w:val="single" w:sz="8" w:space="0" w:color="DDDDDD"/>
              <w:left w:val="nil"/>
              <w:bottom w:val="nil"/>
              <w:right w:val="nil"/>
            </w:tcBorders>
            <w:shd w:val="clear" w:color="000000" w:fill="F5F5F5"/>
          </w:tcPr>
          <w:p w14:paraId="46887303"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5F5F5"/>
          </w:tcPr>
          <w:p w14:paraId="7BB1120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5F5F5"/>
          </w:tcPr>
          <w:p w14:paraId="530E865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14:paraId="5AED9A0C" w14:textId="77777777" w:rsidR="008A629C" w:rsidRDefault="008A629C" w:rsidP="008A629C"/>
    <w:p w14:paraId="5BDAEC4F" w14:textId="77777777" w:rsidR="008751C8" w:rsidRDefault="008751C8" w:rsidP="00FD03E5"/>
    <w:p w14:paraId="6DBEB305" w14:textId="77777777" w:rsidR="00213257" w:rsidRDefault="00213257" w:rsidP="009D5207">
      <w:pPr>
        <w:pStyle w:val="Heading3"/>
        <w:numPr>
          <w:ilvl w:val="2"/>
          <w:numId w:val="14"/>
        </w:numPr>
      </w:pPr>
      <w:r>
        <w:t>Map by Category</w:t>
      </w:r>
    </w:p>
    <w:p w14:paraId="47E6AC32" w14:textId="77777777" w:rsidR="00213257" w:rsidRDefault="00213257" w:rsidP="00213257">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213257" w14:paraId="3A2F277F" w14:textId="77777777" w:rsidTr="0011021F">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68CADC" w14:textId="77777777" w:rsidR="00213257" w:rsidRDefault="00213257" w:rsidP="0011021F">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A3B4BD1" w14:textId="77777777" w:rsidR="00213257" w:rsidRDefault="00213257" w:rsidP="0011021F">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D84800" w14:textId="77777777" w:rsidR="00213257" w:rsidRDefault="00213257" w:rsidP="0011021F">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474EEEE2" w14:textId="77777777" w:rsidR="00213257" w:rsidRDefault="00213257" w:rsidP="0011021F">
            <w:pPr>
              <w:widowControl w:val="0"/>
              <w:spacing w:after="0"/>
              <w:rPr>
                <w:b/>
              </w:rPr>
            </w:pPr>
            <w:r>
              <w:rPr>
                <w:b/>
              </w:rPr>
              <w:t>Map to OMOP table</w:t>
            </w:r>
          </w:p>
        </w:tc>
      </w:tr>
      <w:tr w:rsidR="00213257" w14:paraId="7939FF29"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B1358" w14:textId="77777777" w:rsidR="00213257" w:rsidRDefault="00213257" w:rsidP="0011021F">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F980" w14:textId="77777777" w:rsidR="00213257" w:rsidRDefault="00213257" w:rsidP="0011021F">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FD77DE" w14:textId="77777777" w:rsidR="00213257" w:rsidRDefault="00213257" w:rsidP="0011021F">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C6DB8" w14:textId="77777777" w:rsidR="00213257" w:rsidRDefault="00213257" w:rsidP="0011021F">
            <w:pPr>
              <w:widowControl w:val="0"/>
              <w:spacing w:after="0"/>
            </w:pPr>
            <w:r>
              <w:t xml:space="preserve"> Observation </w:t>
            </w:r>
          </w:p>
        </w:tc>
      </w:tr>
      <w:tr w:rsidR="00213257" w14:paraId="68BD4F5B"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EC77F" w14:textId="77777777" w:rsidR="00213257" w:rsidRDefault="00213257" w:rsidP="0011021F">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839DE" w14:textId="77777777" w:rsidR="00213257" w:rsidRDefault="00213257" w:rsidP="0011021F">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0AE3F" w14:textId="77777777" w:rsidR="00213257" w:rsidRDefault="00213257" w:rsidP="0011021F">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9945C" w14:textId="77777777" w:rsidR="00213257" w:rsidRDefault="00213257" w:rsidP="0011021F">
            <w:pPr>
              <w:widowControl w:val="0"/>
              <w:spacing w:after="0"/>
            </w:pPr>
            <w:r>
              <w:t xml:space="preserve"> Measurement </w:t>
            </w:r>
          </w:p>
        </w:tc>
      </w:tr>
      <w:tr w:rsidR="00213257" w14:paraId="67A662E0"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A5044" w14:textId="77777777" w:rsidR="00213257" w:rsidRDefault="00213257" w:rsidP="0011021F">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6245B" w14:textId="77777777" w:rsidR="00213257" w:rsidRDefault="00213257" w:rsidP="0011021F">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DA739" w14:textId="77777777" w:rsidR="00213257" w:rsidRDefault="00213257" w:rsidP="0011021F">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532AF" w14:textId="77777777" w:rsidR="00213257" w:rsidRDefault="00213257" w:rsidP="0011021F">
            <w:pPr>
              <w:widowControl w:val="0"/>
              <w:spacing w:after="0"/>
            </w:pPr>
            <w:r>
              <w:t xml:space="preserve"> Procedure</w:t>
            </w:r>
          </w:p>
        </w:tc>
      </w:tr>
      <w:tr w:rsidR="00213257" w14:paraId="6569BF3F"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C1C84" w14:textId="77777777" w:rsidR="00213257" w:rsidRDefault="00213257" w:rsidP="0011021F">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ED86F" w14:textId="77777777" w:rsidR="00213257" w:rsidRDefault="00213257" w:rsidP="0011021F">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1E421" w14:textId="77777777" w:rsidR="00213257" w:rsidRDefault="00213257" w:rsidP="0011021F">
            <w:pPr>
              <w:widowControl w:val="0"/>
              <w:spacing w:after="0"/>
            </w:pPr>
            <w:r>
              <w:t xml:space="preserve">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w:t>
            </w:r>
            <w:r>
              <w:lastRenderedPageBreak/>
              <w:t>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99C9A" w14:textId="77777777" w:rsidR="00213257" w:rsidRDefault="00213257" w:rsidP="0011021F">
            <w:pPr>
              <w:widowControl w:val="0"/>
              <w:spacing w:after="0"/>
            </w:pPr>
            <w:r>
              <w:lastRenderedPageBreak/>
              <w:t xml:space="preserve"> Measurement</w:t>
            </w:r>
          </w:p>
        </w:tc>
      </w:tr>
      <w:tr w:rsidR="00213257" w14:paraId="44679D6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AC508" w14:textId="77777777" w:rsidR="00213257" w:rsidRDefault="00213257" w:rsidP="0011021F">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58205" w14:textId="77777777" w:rsidR="00213257" w:rsidRDefault="00213257" w:rsidP="0011021F">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9E9E8" w14:textId="77777777" w:rsidR="00213257" w:rsidRDefault="00213257" w:rsidP="0011021F">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F5F4B" w14:textId="77777777" w:rsidR="00213257" w:rsidRDefault="00213257" w:rsidP="0011021F">
            <w:pPr>
              <w:widowControl w:val="0"/>
              <w:spacing w:after="0"/>
            </w:pPr>
            <w:r>
              <w:t xml:space="preserve"> Observation </w:t>
            </w:r>
          </w:p>
        </w:tc>
      </w:tr>
      <w:tr w:rsidR="00213257" w14:paraId="08F5434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D89F9" w14:textId="77777777" w:rsidR="00213257" w:rsidRDefault="00213257" w:rsidP="0011021F">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2F956" w14:textId="77777777" w:rsidR="00213257" w:rsidRDefault="00213257" w:rsidP="0011021F">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D436F4" w14:textId="77777777" w:rsidR="00213257" w:rsidRDefault="00213257" w:rsidP="0011021F">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CF8E5" w14:textId="77777777" w:rsidR="00213257" w:rsidRDefault="00213257" w:rsidP="0011021F">
            <w:pPr>
              <w:widowControl w:val="0"/>
              <w:spacing w:after="0"/>
            </w:pPr>
            <w:r>
              <w:t xml:space="preserve"> ?</w:t>
            </w:r>
          </w:p>
        </w:tc>
      </w:tr>
      <w:tr w:rsidR="00213257" w14:paraId="3647AC2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1FB31" w14:textId="77777777" w:rsidR="00213257" w:rsidRDefault="00213257" w:rsidP="0011021F">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E53D3" w14:textId="77777777" w:rsidR="00213257" w:rsidRDefault="00213257" w:rsidP="0011021F">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2BB5D" w14:textId="77777777" w:rsidR="00213257" w:rsidRDefault="00213257" w:rsidP="0011021F">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AC656" w14:textId="77777777" w:rsidR="00213257" w:rsidRDefault="00213257" w:rsidP="0011021F">
            <w:pPr>
              <w:widowControl w:val="0"/>
              <w:spacing w:after="0"/>
            </w:pPr>
            <w:r>
              <w:t xml:space="preserve">? </w:t>
            </w:r>
          </w:p>
        </w:tc>
      </w:tr>
      <w:tr w:rsidR="00213257" w14:paraId="407FB5E6"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3547D" w14:textId="77777777" w:rsidR="00213257" w:rsidRDefault="00213257" w:rsidP="0011021F">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D2BD4" w14:textId="77777777" w:rsidR="00213257" w:rsidRDefault="00213257" w:rsidP="0011021F">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75DED" w14:textId="77777777" w:rsidR="00213257" w:rsidRDefault="00213257" w:rsidP="0011021F">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B14F5" w14:textId="77777777" w:rsidR="00213257" w:rsidRDefault="00213257" w:rsidP="0011021F">
            <w:pPr>
              <w:widowControl w:val="0"/>
              <w:spacing w:after="0"/>
            </w:pPr>
            <w:r>
              <w:t xml:space="preserve"> procedures</w:t>
            </w:r>
          </w:p>
        </w:tc>
      </w:tr>
      <w:tr w:rsidR="00213257" w14:paraId="29DB907C"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2098C" w14:textId="77777777" w:rsidR="00213257" w:rsidRDefault="00213257" w:rsidP="0011021F">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54D9F" w14:textId="77777777" w:rsidR="00213257" w:rsidRDefault="00213257" w:rsidP="0011021F">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FC014" w14:textId="77777777" w:rsidR="00213257" w:rsidRDefault="00213257" w:rsidP="0011021F">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887B9" w14:textId="77777777" w:rsidR="00213257" w:rsidRDefault="00213257" w:rsidP="0011021F">
            <w:pPr>
              <w:widowControl w:val="0"/>
              <w:spacing w:after="0"/>
            </w:pPr>
            <w:r>
              <w:t xml:space="preserve"> Observation</w:t>
            </w:r>
          </w:p>
        </w:tc>
      </w:tr>
    </w:tbl>
    <w:p w14:paraId="6742BB70" w14:textId="77777777" w:rsidR="00213257" w:rsidRDefault="00213257" w:rsidP="009D5207">
      <w:pPr>
        <w:pStyle w:val="Heading3"/>
        <w:numPr>
          <w:ilvl w:val="2"/>
          <w:numId w:val="14"/>
        </w:numPr>
      </w:pPr>
      <w:r>
        <w:t>Pattern: Grouping of FHIR Observation components into OMOP</w:t>
      </w:r>
    </w:p>
    <w:p w14:paraId="061DA217" w14:textId="77777777" w:rsidR="00213257" w:rsidRDefault="00213257" w:rsidP="00213257"/>
    <w:p w14:paraId="39DFFD22" w14:textId="77777777" w:rsidR="00213257" w:rsidRDefault="00213257" w:rsidP="00213257">
      <w:r>
        <w:rPr>
          <w:b/>
        </w:rPr>
        <w:t>Example</w:t>
      </w:r>
      <w:r>
        <w:t xml:space="preserve">: </w:t>
      </w:r>
      <w:hyperlink r:id="rId24">
        <w:r>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60FEE4B4" w14:textId="77777777" w:rsidR="00213257" w:rsidRDefault="00213257" w:rsidP="00213257">
      <w:pPr>
        <w:ind w:left="720"/>
        <w:rPr>
          <w:rFonts w:ascii="Calibri" w:eastAsia="Calibri" w:hAnsi="Calibri" w:cs="Calibri"/>
        </w:rPr>
      </w:pPr>
      <w:hyperlink r:id="rId25" w:anchor="Observation.component:geneStudied">
        <w:r>
          <w:rPr>
            <w:rFonts w:ascii="Calibri" w:eastAsia="Calibri" w:hAnsi="Calibri" w:cs="Calibri"/>
            <w:color w:val="1155CC"/>
            <w:u w:val="single"/>
          </w:rPr>
          <w:t>GenomicVariant::Observation.component:geneStudied</w:t>
        </w:r>
      </w:hyperlink>
    </w:p>
    <w:p w14:paraId="2D98C80D" w14:textId="77777777" w:rsidR="00213257" w:rsidRDefault="00213257" w:rsidP="00213257">
      <w:pPr>
        <w:ind w:left="720"/>
        <w:rPr>
          <w:rFonts w:ascii="Calibri" w:eastAsia="Calibri" w:hAnsi="Calibri" w:cs="Calibri"/>
        </w:rPr>
      </w:pPr>
      <w:hyperlink r:id="rId26" w:anchor="Observation.component:genomicDNAChange">
        <w:r>
          <w:rPr>
            <w:rFonts w:ascii="Calibri" w:eastAsia="Calibri" w:hAnsi="Calibri" w:cs="Calibri"/>
            <w:color w:val="1155CC"/>
            <w:u w:val="single"/>
          </w:rPr>
          <w:t>GenomicVariant::Observation.component:dnaChange</w:t>
        </w:r>
      </w:hyperlink>
    </w:p>
    <w:p w14:paraId="593F5B76" w14:textId="77777777" w:rsidR="00213257" w:rsidRDefault="00213257" w:rsidP="00213257">
      <w:pPr>
        <w:ind w:left="720"/>
        <w:rPr>
          <w:rFonts w:ascii="Calibri" w:eastAsia="Calibri" w:hAnsi="Calibri" w:cs="Calibri"/>
        </w:rPr>
      </w:pPr>
      <w:hyperlink r:id="rId27" w:anchor="Observation.component:genomicDNAChange">
        <w:r>
          <w:rPr>
            <w:rFonts w:ascii="Calibri" w:eastAsia="Calibri" w:hAnsi="Calibri" w:cs="Calibri"/>
            <w:color w:val="1155CC"/>
            <w:u w:val="single"/>
          </w:rPr>
          <w:t>GenomicVariant::Observation.component:aminoAcidChange</w:t>
        </w:r>
      </w:hyperlink>
    </w:p>
    <w:p w14:paraId="6EA4954E" w14:textId="77777777" w:rsidR="00213257" w:rsidRDefault="00213257" w:rsidP="00213257">
      <w:pPr>
        <w:ind w:left="720"/>
      </w:pPr>
      <w:r>
        <w:t>etc…(all other components).</w:t>
      </w:r>
    </w:p>
    <w:p w14:paraId="3B00D091" w14:textId="77777777" w:rsidR="00213257" w:rsidRDefault="00213257" w:rsidP="00213257"/>
    <w:p w14:paraId="294E0EA3" w14:textId="77777777" w:rsidR="00213257" w:rsidRDefault="00213257" w:rsidP="00213257">
      <w:r>
        <w:t>If a genomic variant is considered an OMOP</w:t>
      </w:r>
      <w:r>
        <w:rPr>
          <w:rFonts w:ascii="Calibri" w:eastAsia="Calibri" w:hAnsi="Calibri" w:cs="Calibri"/>
        </w:rPr>
        <w:t xml:space="preserve"> MEASUREMENT</w:t>
      </w:r>
      <w:r>
        <w:t xml:space="preserve"> record, then how does one link groups of measurements?</w:t>
      </w:r>
    </w:p>
    <w:p w14:paraId="32945364" w14:textId="77777777" w:rsidR="00213257" w:rsidRDefault="00213257" w:rsidP="00213257"/>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213257" w14:paraId="3E986287" w14:textId="77777777" w:rsidTr="0011021F">
        <w:tc>
          <w:tcPr>
            <w:tcW w:w="3510" w:type="dxa"/>
            <w:shd w:val="clear" w:color="auto" w:fill="F3F3F3"/>
            <w:tcMar>
              <w:top w:w="100" w:type="dxa"/>
              <w:left w:w="100" w:type="dxa"/>
              <w:bottom w:w="100" w:type="dxa"/>
              <w:right w:w="100" w:type="dxa"/>
            </w:tcMar>
          </w:tcPr>
          <w:p w14:paraId="7F4FE470" w14:textId="77777777" w:rsidR="00213257" w:rsidRDefault="00213257" w:rsidP="0011021F">
            <w:pPr>
              <w:widowControl w:val="0"/>
              <w:rPr>
                <w:b/>
              </w:rPr>
            </w:pPr>
            <w:r>
              <w:rPr>
                <w:b/>
              </w:rPr>
              <w:t>Option</w:t>
            </w:r>
          </w:p>
        </w:tc>
        <w:tc>
          <w:tcPr>
            <w:tcW w:w="2730" w:type="dxa"/>
            <w:shd w:val="clear" w:color="auto" w:fill="F3F3F3"/>
            <w:tcMar>
              <w:top w:w="100" w:type="dxa"/>
              <w:left w:w="100" w:type="dxa"/>
              <w:bottom w:w="100" w:type="dxa"/>
              <w:right w:w="100" w:type="dxa"/>
            </w:tcMar>
          </w:tcPr>
          <w:p w14:paraId="36FB96F9" w14:textId="77777777" w:rsidR="00213257" w:rsidRDefault="00213257" w:rsidP="0011021F">
            <w:pPr>
              <w:widowControl w:val="0"/>
              <w:rPr>
                <w:b/>
              </w:rPr>
            </w:pPr>
            <w:r>
              <w:rPr>
                <w:b/>
              </w:rPr>
              <w:t>Pros</w:t>
            </w:r>
          </w:p>
        </w:tc>
        <w:tc>
          <w:tcPr>
            <w:tcW w:w="4560" w:type="dxa"/>
            <w:shd w:val="clear" w:color="auto" w:fill="F3F3F3"/>
            <w:tcMar>
              <w:top w:w="100" w:type="dxa"/>
              <w:left w:w="100" w:type="dxa"/>
              <w:bottom w:w="100" w:type="dxa"/>
              <w:right w:w="100" w:type="dxa"/>
            </w:tcMar>
          </w:tcPr>
          <w:p w14:paraId="6CDB92B7" w14:textId="77777777" w:rsidR="00213257" w:rsidRDefault="00213257" w:rsidP="0011021F">
            <w:pPr>
              <w:widowControl w:val="0"/>
              <w:rPr>
                <w:b/>
              </w:rPr>
            </w:pPr>
            <w:r>
              <w:rPr>
                <w:b/>
              </w:rPr>
              <w:t>Cons</w:t>
            </w:r>
          </w:p>
        </w:tc>
      </w:tr>
      <w:tr w:rsidR="00213257" w14:paraId="3789AE75" w14:textId="77777777" w:rsidTr="0011021F">
        <w:tc>
          <w:tcPr>
            <w:tcW w:w="3510" w:type="dxa"/>
            <w:shd w:val="clear" w:color="auto" w:fill="auto"/>
            <w:tcMar>
              <w:top w:w="100" w:type="dxa"/>
              <w:left w:w="100" w:type="dxa"/>
              <w:bottom w:w="100" w:type="dxa"/>
              <w:right w:w="100" w:type="dxa"/>
            </w:tcMar>
          </w:tcPr>
          <w:p w14:paraId="7708AC2E" w14:textId="77777777" w:rsidR="00213257" w:rsidRDefault="00213257" w:rsidP="0011021F">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22C26A6E" w14:textId="77777777" w:rsidR="00213257" w:rsidRDefault="00213257" w:rsidP="0011021F">
            <w:pPr>
              <w:widowControl w:val="0"/>
            </w:pPr>
            <w:r>
              <w:t>Creates the grouper.</w:t>
            </w:r>
          </w:p>
        </w:tc>
        <w:tc>
          <w:tcPr>
            <w:tcW w:w="4560" w:type="dxa"/>
            <w:shd w:val="clear" w:color="auto" w:fill="auto"/>
            <w:tcMar>
              <w:top w:w="100" w:type="dxa"/>
              <w:left w:w="100" w:type="dxa"/>
              <w:bottom w:w="100" w:type="dxa"/>
              <w:right w:w="100" w:type="dxa"/>
            </w:tcMar>
          </w:tcPr>
          <w:p w14:paraId="1779D268" w14:textId="77777777" w:rsidR="00213257" w:rsidRDefault="00213257" w:rsidP="0011021F">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37F68DB4" w14:textId="77777777" w:rsidR="00213257" w:rsidRDefault="00213257" w:rsidP="00213257"/>
    <w:p w14:paraId="3EA4987A" w14:textId="77777777" w:rsidR="00213257" w:rsidRDefault="00213257" w:rsidP="00213257"/>
    <w:p w14:paraId="2B763B55" w14:textId="77777777" w:rsidR="00213257" w:rsidRPr="00991CBA" w:rsidRDefault="00213257" w:rsidP="009D5207">
      <w:pPr>
        <w:rPr>
          <w:rtl/>
          <w:lang w:bidi="he-IL"/>
        </w:rPr>
      </w:pPr>
    </w:p>
    <w:p w14:paraId="2AAD4B51" w14:textId="7E67CD30" w:rsidR="000071D4" w:rsidRDefault="000071D4" w:rsidP="009D5207">
      <w:pPr>
        <w:pStyle w:val="Heading3"/>
        <w:numPr>
          <w:ilvl w:val="2"/>
          <w:numId w:val="14"/>
        </w:numPr>
      </w:pPr>
      <w:r>
        <w:t>What not to map</w:t>
      </w:r>
      <w:bookmarkEnd w:id="17"/>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8"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9"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lastRenderedPageBreak/>
        <w:t xml:space="preserve">  </w:t>
      </w:r>
      <w:r w:rsidRPr="00BB0922">
        <w:rPr>
          <w:rFonts w:ascii="Consolas" w:hAnsi="Consolas" w:cs="Consolas"/>
          <w:color w:val="990055"/>
          <w:sz w:val="18"/>
          <w:szCs w:val="18"/>
          <w:bdr w:val="none" w:sz="0" w:space="0" w:color="auto" w:frame="1"/>
          <w:lang w:val="en-US"/>
        </w:rPr>
        <w:t>"</w:t>
      </w:r>
      <w:hyperlink r:id="rId30"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1"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32"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3"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4"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5"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0843192" w:rsidR="00DB3123" w:rsidRDefault="003E7175" w:rsidP="009D5207">
      <w:pPr>
        <w:pStyle w:val="Heading3"/>
        <w:numPr>
          <w:ilvl w:val="2"/>
          <w:numId w:val="14"/>
        </w:numPr>
      </w:pPr>
      <w:bookmarkStart w:id="30" w:name="_Toc180574127"/>
      <w:r>
        <w:t>Title: The FHIR concept map is equivalent to the source-to-concept-map table in OMOP CDM.</w:t>
      </w:r>
      <w:bookmarkEnd w:id="30"/>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31" w:name="_26in1rg" w:colFirst="0" w:colLast="0"/>
      <w:bookmarkEnd w:id="31"/>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36">
        <w:r w:rsidR="00DB3123">
          <w:rPr>
            <w:i/>
            <w:color w:val="0000FF"/>
            <w:highlight w:val="white"/>
            <w:u w:val="single"/>
          </w:rPr>
          <w:t>HL7 Terminology Publication</w:t>
        </w:r>
      </w:hyperlink>
      <w:r>
        <w:rPr>
          <w:highlight w:val="white"/>
        </w:rPr>
        <w:t xml:space="preserve">. </w:t>
      </w:r>
    </w:p>
    <w:p w14:paraId="1D3499DB" w14:textId="305BE752" w:rsidR="00DB3123" w:rsidRPr="00500640" w:rsidRDefault="00500640">
      <w:pPr>
        <w:rPr>
          <w:b/>
          <w:bCs/>
        </w:rPr>
      </w:pPr>
      <w:r w:rsidRPr="00500640">
        <w:rPr>
          <w:b/>
          <w:bCs/>
        </w:rPr>
        <w:t>Recommendation Options: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lastRenderedPageBreak/>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37">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t xml:space="preserve">Term: Identifies as female gender with the </w:t>
      </w:r>
      <w:hyperlink r:id="rId39">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w:t>
      </w:r>
      <w:r>
        <w:lastRenderedPageBreak/>
        <w:t>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rsidP="009D5207">
      <w:pPr>
        <w:pStyle w:val="Heading3"/>
        <w:numPr>
          <w:ilvl w:val="2"/>
          <w:numId w:val="14"/>
        </w:numPr>
      </w:pPr>
      <w:bookmarkStart w:id="32" w:name="_Toc180574128"/>
      <w:r>
        <w:t>Aligning FHIR and OMOP statuses</w:t>
      </w:r>
      <w:bookmarkEnd w:id="32"/>
    </w:p>
    <w:p w14:paraId="5CC3DB9C" w14:textId="33540CFA" w:rsidR="00DB3123" w:rsidRDefault="003E7175">
      <w:r>
        <w:rPr>
          <w:b/>
        </w:rPr>
        <w:t>Pattern 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42">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62BE5629" w14:textId="77777777" w:rsidR="00A02683" w:rsidRDefault="00000000" w:rsidP="00A02683">
      <w:pPr>
        <w:numPr>
          <w:ilvl w:val="0"/>
          <w:numId w:val="8"/>
        </w:numPr>
      </w:pPr>
      <w:r>
        <w:t xml:space="preserve">FHIR </w:t>
      </w:r>
      <w:r>
        <w:rPr>
          <w:rFonts w:ascii="Calibri" w:eastAsia="Calibri" w:hAnsi="Calibri" w:cs="Calibri"/>
        </w:rPr>
        <w:t>MedicationRequest.status</w:t>
      </w:r>
      <w:r>
        <w:t xml:space="preserve"> is bound to the HL7 </w:t>
      </w:r>
      <w:hyperlink r:id="rId43">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r w:rsidR="00A02683">
        <w:t xml:space="preserve"> </w:t>
      </w:r>
    </w:p>
    <w:p w14:paraId="5224219D" w14:textId="052CF30E" w:rsidR="00A02683" w:rsidRDefault="00A02683" w:rsidP="00A02683">
      <w:pPr>
        <w:numPr>
          <w:ilvl w:val="0"/>
          <w:numId w:val="8"/>
        </w:numPr>
      </w:pPr>
      <w:r>
        <w:t>We talked about loading only status completed to omop</w:t>
      </w:r>
    </w:p>
    <w:p w14:paraId="2B1AD5DA" w14:textId="77777777" w:rsidR="00DB3123" w:rsidRDefault="00DB3123"/>
    <w:p w14:paraId="3F8AD9E5" w14:textId="0C90C28B" w:rsidR="00DB3123" w:rsidRPr="003E7175" w:rsidRDefault="003E7175">
      <w:pPr>
        <w:rPr>
          <w:b/>
          <w:bCs/>
        </w:rPr>
      </w:pPr>
      <w:r w:rsidRPr="003E7175">
        <w:rPr>
          <w:b/>
          <w:bCs/>
        </w:rPr>
        <w:t>Recommendation Options:</w:t>
      </w:r>
    </w:p>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rsidP="009D5207">
      <w:pPr>
        <w:pStyle w:val="Heading3"/>
        <w:numPr>
          <w:ilvl w:val="2"/>
          <w:numId w:val="14"/>
        </w:numPr>
      </w:pPr>
      <w:bookmarkStart w:id="33" w:name="_Toc180574129"/>
      <w:r>
        <w:t>Aligning Pre- and Post-coordinated concepts</w:t>
      </w:r>
      <w:bookmarkEnd w:id="33"/>
    </w:p>
    <w:p w14:paraId="6E3ABD5F" w14:textId="499388FA" w:rsidR="003E7175" w:rsidRPr="003E7175" w:rsidRDefault="003E7175">
      <w:pPr>
        <w:rPr>
          <w:b/>
          <w:bCs/>
        </w:rPr>
      </w:pPr>
      <w:r w:rsidRPr="003E7175">
        <w:rPr>
          <w:b/>
          <w:bCs/>
        </w:rPr>
        <w:t>Pattern Description:</w:t>
      </w:r>
    </w:p>
    <w:p w14:paraId="134C3842" w14:textId="28841588" w:rsidR="00DB3123" w:rsidRDefault="00000000">
      <w:r>
        <w:lastRenderedPageBreak/>
        <w:t xml:space="preserve">Semantic alignment between FHIR and OMOP vocabularies is not always as simple as asking for new concepts and vocabularies. </w:t>
      </w:r>
      <w:r>
        <w:rPr>
          <w:b/>
        </w:rPr>
        <w:t>Term binding</w:t>
      </w:r>
      <w:r>
        <w:t xml:space="preserve"> to elements could involve complexities of </w:t>
      </w:r>
      <w:commentRangeStart w:id="34"/>
      <w:r>
        <w:t>pre- and post-coordination.</w:t>
      </w:r>
      <w:commentRangeEnd w:id="34"/>
      <w:r w:rsidR="00A02683">
        <w:rPr>
          <w:rStyle w:val="CommentReference"/>
        </w:rPr>
        <w:commentReference w:id="34"/>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673DCFF1" w14:textId="77777777" w:rsidR="003E7175" w:rsidRDefault="003E7175"/>
    <w:p w14:paraId="2B021C8C" w14:textId="21EEF51B" w:rsidR="00DB3123" w:rsidRPr="003E7175" w:rsidRDefault="003E7175">
      <w:pPr>
        <w:rPr>
          <w:b/>
          <w:bCs/>
        </w:rPr>
      </w:pPr>
      <w:r w:rsidRPr="003E7175">
        <w:rPr>
          <w:b/>
          <w:bCs/>
        </w:rPr>
        <w:t>Recommendation Options:</w:t>
      </w:r>
    </w:p>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rsidP="009D5207">
      <w:pPr>
        <w:pStyle w:val="Heading3"/>
        <w:numPr>
          <w:ilvl w:val="2"/>
          <w:numId w:val="14"/>
        </w:numPr>
      </w:pPr>
      <w:bookmarkStart w:id="35" w:name="_Toc180574130"/>
      <w:commentRangeStart w:id="36"/>
      <w:r>
        <w:t>Capturing and maintaining new concepts which do not exist today in any standard</w:t>
      </w:r>
      <w:bookmarkEnd w:id="35"/>
      <w:commentRangeEnd w:id="36"/>
      <w:r w:rsidR="00B66248">
        <w:rPr>
          <w:rStyle w:val="CommentReference"/>
          <w:b w:val="0"/>
          <w:i w:val="0"/>
          <w:color w:val="0D0D0D"/>
        </w:rPr>
        <w:commentReference w:id="36"/>
      </w:r>
    </w:p>
    <w:p w14:paraId="2CF7E499" w14:textId="2EC819B1" w:rsidR="00DB3123" w:rsidRPr="003E7175" w:rsidRDefault="003E7175">
      <w:pPr>
        <w:rPr>
          <w:b/>
          <w:bCs/>
        </w:rPr>
      </w:pPr>
      <w:r w:rsidRPr="003E7175">
        <w:rPr>
          <w:b/>
          <w:bCs/>
        </w:rPr>
        <w:t>Pattern Description:</w:t>
      </w:r>
      <w:r w:rsidRPr="003E7175">
        <w:t xml:space="preserve"> TBD</w:t>
      </w:r>
    </w:p>
    <w:p w14:paraId="0534B09E" w14:textId="77777777" w:rsidR="003E7175" w:rsidRDefault="003E7175"/>
    <w:p w14:paraId="6A313A47" w14:textId="7F6BD504" w:rsidR="003E7175" w:rsidRDefault="003E7175">
      <w:r w:rsidRPr="003E7175">
        <w:rPr>
          <w:b/>
          <w:bCs/>
        </w:rPr>
        <w:t>Examples:</w:t>
      </w:r>
      <w:r>
        <w:t xml:space="preserve"> TBD</w:t>
      </w:r>
    </w:p>
    <w:p w14:paraId="179E645A" w14:textId="77777777" w:rsidR="003E7175" w:rsidRDefault="003E7175"/>
    <w:p w14:paraId="08C2F93F" w14:textId="058698BE" w:rsidR="003E7175" w:rsidRPr="003E7175" w:rsidRDefault="003E7175">
      <w:pPr>
        <w:rPr>
          <w:b/>
          <w:bCs/>
        </w:rPr>
      </w:pPr>
      <w:r w:rsidRPr="003E7175">
        <w:rPr>
          <w:b/>
          <w:bCs/>
        </w:rPr>
        <w:t>Recommendation Options:</w:t>
      </w:r>
    </w:p>
    <w:p w14:paraId="3D097C67" w14:textId="66D8084A"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37" w:name="_44sinio" w:colFirst="0" w:colLast="0"/>
      <w:bookmarkEnd w:id="37"/>
      <w:r>
        <w:t>Race and ethnicity concepts that are way more detailed than what exists today.</w:t>
      </w:r>
    </w:p>
    <w:p w14:paraId="15D311F0" w14:textId="77777777" w:rsidR="00DB3123" w:rsidRDefault="00000000" w:rsidP="009D5207">
      <w:pPr>
        <w:pStyle w:val="Heading3"/>
        <w:numPr>
          <w:ilvl w:val="2"/>
          <w:numId w:val="14"/>
        </w:numPr>
        <w:rPr>
          <w:b w:val="0"/>
          <w:bCs/>
          <w:i w:val="0"/>
          <w:iCs/>
        </w:rPr>
      </w:pPr>
      <w:bookmarkStart w:id="38" w:name="_Toc180574131"/>
      <w:r>
        <w:t>Certain constructs do not exist in OMOP but are required by FHIR.</w:t>
      </w:r>
      <w:bookmarkEnd w:id="38"/>
    </w:p>
    <w:p w14:paraId="6006F7F7" w14:textId="77777777" w:rsidR="003E7175" w:rsidRPr="003E7175" w:rsidRDefault="003E7175" w:rsidP="003E7175"/>
    <w:p w14:paraId="6C49586F" w14:textId="77777777" w:rsidR="003E7175" w:rsidRPr="003E7175" w:rsidRDefault="003E7175" w:rsidP="003E7175">
      <w:pPr>
        <w:rPr>
          <w:b/>
          <w:bCs/>
        </w:rPr>
      </w:pPr>
      <w:r w:rsidRPr="003E7175">
        <w:rPr>
          <w:b/>
          <w:bCs/>
        </w:rPr>
        <w:t>Pattern Description:</w:t>
      </w:r>
      <w:r w:rsidRPr="003E7175">
        <w:t xml:space="preserve"> TBD</w:t>
      </w:r>
    </w:p>
    <w:p w14:paraId="5D63F0C3" w14:textId="77777777" w:rsidR="00DB3123" w:rsidRDefault="00DB3123"/>
    <w:p w14:paraId="5E185B1B" w14:textId="77777777" w:rsidR="00DB3123" w:rsidRDefault="00000000">
      <w:pPr>
        <w:rPr>
          <w:b/>
        </w:rPr>
      </w:pPr>
      <w:r>
        <w:rPr>
          <w:b/>
        </w:rPr>
        <w:t>Examples:</w:t>
      </w:r>
    </w:p>
    <w:p w14:paraId="676BF4B8" w14:textId="6258E93C"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r w:rsidR="00B66248">
        <w:t>It is repetitive of previous page</w:t>
      </w:r>
    </w:p>
    <w:p w14:paraId="339835D9" w14:textId="68EE2ACC" w:rsidR="00DB3123" w:rsidRDefault="003E7175">
      <w:r w:rsidRPr="003E7175">
        <w:rPr>
          <w:b/>
          <w:bCs/>
        </w:rPr>
        <w:t>Recommendation Options:</w:t>
      </w:r>
    </w:p>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10C15A56" w:rsidR="00DB3123" w:rsidRPr="009D5207" w:rsidRDefault="00000000">
            <w:pPr>
              <w:widowControl w:val="0"/>
              <w:rPr>
                <w:lang w:val="en-US" w:bidi="he-IL"/>
              </w:rPr>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r w:rsidR="00F6064B">
              <w:rPr>
                <w:lang w:val="en-US" w:bidi="he-IL"/>
              </w:rPr>
              <w:t xml:space="preserve"> Do not map</w:t>
            </w:r>
            <w:r w:rsidR="007B31B6">
              <w:rPr>
                <w:lang w:val="en-US" w:bidi="he-IL"/>
              </w:rPr>
              <w:t xml:space="preserve"> information that the</w:t>
            </w:r>
            <w:r w:rsidR="00F6064B">
              <w:rPr>
                <w:lang w:val="en-US" w:bidi="he-IL"/>
              </w:rPr>
              <w:t xml:space="preserve"> status </w:t>
            </w:r>
            <w:r w:rsidR="007B31B6">
              <w:rPr>
                <w:lang w:val="en-US" w:bidi="he-IL"/>
              </w:rPr>
              <w:t xml:space="preserve">is </w:t>
            </w:r>
            <w:r w:rsidR="00062A07">
              <w:rPr>
                <w:lang w:val="en-US" w:bidi="he-IL"/>
              </w:rPr>
              <w:t xml:space="preserve">different than </w:t>
            </w:r>
            <w:r w:rsidR="00F6064B">
              <w:rPr>
                <w:lang w:val="en-US" w:bidi="he-IL"/>
              </w:rPr>
              <w:t>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6BDAF08E" w14:textId="77777777" w:rsidR="00DB3123" w:rsidRDefault="00DB3123"/>
    <w:p w14:paraId="494B5D57" w14:textId="77777777" w:rsidR="00DB3123" w:rsidRDefault="00000000" w:rsidP="009D5207">
      <w:pPr>
        <w:pStyle w:val="Heading3"/>
        <w:numPr>
          <w:ilvl w:val="2"/>
          <w:numId w:val="14"/>
        </w:numPr>
      </w:pPr>
      <w:bookmarkStart w:id="39" w:name="_Toc180574132"/>
      <w:r>
        <w:t>Mapping FHIR extensions</w:t>
      </w:r>
      <w:bookmarkEnd w:id="39"/>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4C1397E9" w14:textId="6D0DDA99" w:rsidR="007B31B6" w:rsidRDefault="007B31B6">
      <w:r>
        <w:t>Use the same principal and methodology to map extensions.</w:t>
      </w:r>
    </w:p>
    <w:p w14:paraId="5C23B912" w14:textId="77777777" w:rsidR="00DB3123" w:rsidRDefault="00DB3123"/>
    <w:p w14:paraId="617FCAF8" w14:textId="77777777" w:rsidR="00DB3123" w:rsidRDefault="00000000" w:rsidP="009D5207">
      <w:pPr>
        <w:pStyle w:val="Heading2"/>
        <w:numPr>
          <w:ilvl w:val="1"/>
          <w:numId w:val="14"/>
        </w:numPr>
      </w:pPr>
      <w:bookmarkStart w:id="40" w:name="_Toc180574133"/>
      <w:r>
        <w:t xml:space="preserve">FHIR </w:t>
      </w:r>
      <w:hyperlink r:id="rId44">
        <w:r w:rsidR="00DB3123">
          <w:rPr>
            <w:color w:val="0000FF"/>
            <w:u w:val="single"/>
          </w:rPr>
          <w:t>Patient</w:t>
        </w:r>
      </w:hyperlink>
      <w:r>
        <w:t xml:space="preserve">, </w:t>
      </w:r>
      <w:hyperlink r:id="rId45">
        <w:r w:rsidR="00DB3123">
          <w:rPr>
            <w:color w:val="0000FF"/>
            <w:u w:val="single"/>
          </w:rPr>
          <w:t>Person</w:t>
        </w:r>
      </w:hyperlink>
      <w:r>
        <w:t xml:space="preserve">, and </w:t>
      </w:r>
      <w:hyperlink r:id="rId46">
        <w:r w:rsidR="00DB3123">
          <w:rPr>
            <w:color w:val="0000FF"/>
            <w:u w:val="single"/>
          </w:rPr>
          <w:t>Practitioner</w:t>
        </w:r>
      </w:hyperlink>
      <w:r>
        <w:t xml:space="preserve"> Patterns</w:t>
      </w:r>
      <w:bookmarkEnd w:id="40"/>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rsidP="009D5207">
      <w:pPr>
        <w:pStyle w:val="Heading3"/>
        <w:numPr>
          <w:ilvl w:val="2"/>
          <w:numId w:val="14"/>
        </w:numPr>
      </w:pPr>
      <w:bookmarkStart w:id="41" w:name="_Toc180574134"/>
      <w:r>
        <w:t>Pattern: Handling person names</w:t>
      </w:r>
      <w:bookmarkEnd w:id="41"/>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rsidP="009D5207">
      <w:pPr>
        <w:pStyle w:val="Heading3"/>
        <w:numPr>
          <w:ilvl w:val="2"/>
          <w:numId w:val="14"/>
        </w:numPr>
      </w:pPr>
      <w:bookmarkStart w:id="42" w:name="_Toc180574135"/>
      <w:r>
        <w:t>FHIR.human-name exists</w:t>
      </w:r>
      <w:bookmarkEnd w:id="42"/>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47">
        <w:r w:rsidR="00DB3123">
          <w:rPr>
            <w:color w:val="1155CC"/>
            <w:u w:val="single"/>
          </w:rPr>
          <w:t>OMOP id: 764223</w:t>
        </w:r>
      </w:hyperlink>
      <w:r>
        <w:t>).</w:t>
      </w:r>
    </w:p>
    <w:p w14:paraId="065FF32A" w14:textId="77777777" w:rsidR="00DB3123" w:rsidRDefault="00DB3123"/>
    <w:p w14:paraId="1B1F4AE7" w14:textId="67557D38" w:rsidR="001F19CC" w:rsidRDefault="001F19CC" w:rsidP="009D5207">
      <w:pPr>
        <w:pStyle w:val="Heading3"/>
        <w:numPr>
          <w:ilvl w:val="2"/>
          <w:numId w:val="14"/>
        </w:numPr>
      </w:pPr>
      <w:r>
        <w:t xml:space="preserve">Pattern: Handling </w:t>
      </w:r>
      <w:r w:rsidR="00D82B0E">
        <w:t>Patient.provider</w:t>
      </w:r>
      <w:r>
        <w:t xml:space="preserve"> </w:t>
      </w:r>
      <w:r w:rsidR="00D82B0E">
        <w:t>r</w:t>
      </w:r>
      <w:r>
        <w:t>eferences</w:t>
      </w:r>
    </w:p>
    <w:p w14:paraId="2A3DACEA" w14:textId="6F6D12B2" w:rsidR="001F19CC" w:rsidRDefault="001F19CC"/>
    <w:p w14:paraId="4CDBD685" w14:textId="02500FE0" w:rsidR="001F19CC" w:rsidRDefault="001F19CC">
      <w:r>
        <w:t>The FHIR Patient resource has 0..* whereas the OMOP CDM PERSON table 1) has only one field for a provider_id,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lastRenderedPageBreak/>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9D5207">
      <w:pPr>
        <w:pStyle w:val="Heading3"/>
        <w:numPr>
          <w:ilvl w:val="2"/>
          <w:numId w:val="14"/>
        </w:numPr>
      </w:pPr>
      <w:r>
        <w:t>Pattern: Handling Patient.managingOrganization</w:t>
      </w:r>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000000" w:rsidP="009D5207">
      <w:pPr>
        <w:pStyle w:val="Heading2"/>
        <w:numPr>
          <w:ilvl w:val="1"/>
          <w:numId w:val="14"/>
        </w:numPr>
      </w:pPr>
      <w:bookmarkStart w:id="43" w:name="_Toc180574136"/>
      <w:r>
        <w:t xml:space="preserve">FHIR </w:t>
      </w:r>
      <w:hyperlink r:id="rId48">
        <w:r w:rsidR="00DB3123">
          <w:rPr>
            <w:color w:val="1155CC"/>
            <w:u w:val="single"/>
          </w:rPr>
          <w:t>Condition</w:t>
        </w:r>
      </w:hyperlink>
      <w:r>
        <w:t xml:space="preserve"> Patterns &lt;</w:t>
      </w:r>
      <w:r>
        <w:rPr>
          <w:highlight w:val="yellow"/>
        </w:rPr>
        <w:t>WIP to be continued</w:t>
      </w:r>
      <w:r>
        <w:t>&gt;</w:t>
      </w:r>
      <w:bookmarkEnd w:id="43"/>
    </w:p>
    <w:p w14:paraId="69D5F411" w14:textId="77777777" w:rsidR="00DB3123" w:rsidRDefault="00000000">
      <w:r>
        <w:t xml:space="preserve">The FHIR </w:t>
      </w:r>
      <w:hyperlink r:id="rId49">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9D5207">
      <w:pPr>
        <w:pStyle w:val="Heading3"/>
        <w:numPr>
          <w:ilvl w:val="2"/>
          <w:numId w:val="14"/>
        </w:numPr>
      </w:pPr>
      <w:bookmarkStart w:id="44" w:name="_Toc180574137"/>
      <w:r>
        <w:t>Condition.category</w:t>
      </w:r>
      <w:bookmarkEnd w:id="44"/>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50"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lastRenderedPageBreak/>
        <w:t>Condition.recorder</w:t>
      </w:r>
    </w:p>
    <w:p w14:paraId="38DE387B" w14:textId="77777777" w:rsidR="000071D4" w:rsidRDefault="000071D4"/>
    <w:p w14:paraId="569EA272" w14:textId="77777777" w:rsidR="00DB3123" w:rsidRDefault="00000000" w:rsidP="009D5207">
      <w:pPr>
        <w:pStyle w:val="Heading3"/>
        <w:numPr>
          <w:ilvl w:val="2"/>
          <w:numId w:val="14"/>
        </w:numPr>
      </w:pPr>
      <w:bookmarkStart w:id="45" w:name="_Toc180574138"/>
      <w:r>
        <w:t>Condition.clinicalStatus</w:t>
      </w:r>
      <w:bookmarkEnd w:id="45"/>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51">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rsidP="009D5207">
      <w:pPr>
        <w:pStyle w:val="Heading3"/>
        <w:numPr>
          <w:ilvl w:val="2"/>
          <w:numId w:val="14"/>
        </w:numPr>
        <w:pBdr>
          <w:top w:val="nil"/>
          <w:left w:val="nil"/>
          <w:bottom w:val="nil"/>
          <w:right w:val="nil"/>
          <w:between w:val="nil"/>
        </w:pBdr>
      </w:pPr>
      <w:bookmarkStart w:id="46" w:name="_s98jsk610l21" w:colFirst="0" w:colLast="0"/>
      <w:bookmarkStart w:id="47" w:name="_Toc180574139"/>
      <w:bookmarkEnd w:id="46"/>
      <w:r>
        <w:t>Patient-stated Conditions</w:t>
      </w:r>
      <w:bookmarkEnd w:id="47"/>
    </w:p>
    <w:p w14:paraId="60E3F59B" w14:textId="77777777" w:rsidR="00DB3123" w:rsidRPr="009D5207" w:rsidRDefault="00000000">
      <w:pPr>
        <w:rPr>
          <w:lang w:val="en-US" w:bidi="he-IL"/>
        </w:rPr>
      </w:pPr>
      <w:commentRangeStart w:id="48"/>
      <w:r>
        <w:t>We assume that FHIR conditions that have an asserter who is a diagnositican will be mapped to the CONDITION_OCCURRENCE table.</w:t>
      </w:r>
      <w:commentRangeEnd w:id="48"/>
      <w:r w:rsidR="007B2F32">
        <w:rPr>
          <w:rStyle w:val="CommentReference"/>
        </w:rPr>
        <w:commentReference w:id="48"/>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2F68EA06" w14:textId="77777777" w:rsidR="00DB3123" w:rsidRDefault="00DB3123"/>
    <w:p w14:paraId="66E6BA39" w14:textId="77777777" w:rsidR="00DB3123" w:rsidRDefault="00000000" w:rsidP="009D5207">
      <w:pPr>
        <w:pStyle w:val="Heading2"/>
        <w:numPr>
          <w:ilvl w:val="1"/>
          <w:numId w:val="14"/>
        </w:numPr>
      </w:pPr>
      <w:bookmarkStart w:id="49" w:name="_irtgcfiq82d1" w:colFirst="0" w:colLast="0"/>
      <w:bookmarkStart w:id="50" w:name="_Toc180574143"/>
      <w:bookmarkEnd w:id="49"/>
      <w:r>
        <w:t>FHIR Medication Patterns &lt;</w:t>
      </w:r>
      <w:r>
        <w:rPr>
          <w:highlight w:val="yellow"/>
        </w:rPr>
        <w:t>WIP to be continued</w:t>
      </w:r>
      <w:r>
        <w:t>&gt;</w:t>
      </w:r>
      <w:bookmarkEnd w:id="50"/>
    </w:p>
    <w:p w14:paraId="7FB1D317" w14:textId="77777777" w:rsidR="00241E3A" w:rsidRPr="003E7175" w:rsidRDefault="00241E3A" w:rsidP="00241E3A">
      <w:pPr>
        <w:rPr>
          <w:b/>
          <w:bCs/>
        </w:rPr>
      </w:pPr>
      <w:r w:rsidRPr="003E7175">
        <w:rPr>
          <w:b/>
          <w:bCs/>
        </w:rPr>
        <w:t>Pattern Description:</w:t>
      </w:r>
      <w:r w:rsidRPr="003E7175">
        <w:t xml:space="preserve"> TBD</w:t>
      </w:r>
    </w:p>
    <w:p w14:paraId="63FC0BC5" w14:textId="77777777" w:rsidR="00241E3A" w:rsidRDefault="00241E3A" w:rsidP="00241E3A"/>
    <w:p w14:paraId="575C6C7E" w14:textId="77777777" w:rsidR="00241E3A" w:rsidRDefault="00241E3A" w:rsidP="00241E3A">
      <w:r w:rsidRPr="003E7175">
        <w:rPr>
          <w:b/>
          <w:bCs/>
        </w:rPr>
        <w:t>Examples:</w:t>
      </w:r>
      <w:r>
        <w:t xml:space="preserve"> TBD</w:t>
      </w:r>
    </w:p>
    <w:p w14:paraId="0FBAF525" w14:textId="77777777" w:rsidR="00241E3A" w:rsidRDefault="00241E3A" w:rsidP="00241E3A"/>
    <w:p w14:paraId="125B37FA" w14:textId="77777777" w:rsidR="00241E3A" w:rsidRPr="003E7175" w:rsidRDefault="00241E3A" w:rsidP="00241E3A">
      <w:pPr>
        <w:rPr>
          <w:b/>
          <w:bCs/>
        </w:rPr>
      </w:pPr>
      <w:r w:rsidRPr="003E7175">
        <w:rPr>
          <w:b/>
          <w:bCs/>
        </w:rPr>
        <w:t>Recommendation Options:</w:t>
      </w:r>
    </w:p>
    <w:p w14:paraId="4C20D03F" w14:textId="77777777" w:rsidR="00241E3A" w:rsidRDefault="00241E3A"/>
    <w:p w14:paraId="3C8318F0" w14:textId="2475894B" w:rsidR="00DB3123" w:rsidRDefault="00000000">
      <w:r>
        <w:t>If a medication is patient-stated, then it should be mapped to the OBSERVATION table</w:t>
      </w:r>
    </w:p>
    <w:p w14:paraId="0C608F2D" w14:textId="77777777" w:rsidR="00DB3123" w:rsidRDefault="00000000" w:rsidP="009D5207">
      <w:pPr>
        <w:pStyle w:val="Heading2"/>
        <w:numPr>
          <w:ilvl w:val="1"/>
          <w:numId w:val="14"/>
        </w:numPr>
      </w:pPr>
      <w:bookmarkStart w:id="51" w:name="_Toc180574144"/>
      <w:r>
        <w:lastRenderedPageBreak/>
        <w:t>FHIR ServiceRequest Patterns &lt;</w:t>
      </w:r>
      <w:r>
        <w:rPr>
          <w:highlight w:val="yellow"/>
        </w:rPr>
        <w:t>WIP to be continued</w:t>
      </w:r>
      <w:r>
        <w:t>&gt;</w:t>
      </w:r>
      <w:bookmarkEnd w:id="51"/>
    </w:p>
    <w:p w14:paraId="6F61589C" w14:textId="77777777" w:rsidR="00DB3123" w:rsidRDefault="00DB3123"/>
    <w:p w14:paraId="1482E7A6" w14:textId="77777777" w:rsidR="00241E3A" w:rsidRPr="003E7175" w:rsidRDefault="00241E3A" w:rsidP="00241E3A">
      <w:pPr>
        <w:rPr>
          <w:b/>
          <w:bCs/>
        </w:rPr>
      </w:pPr>
      <w:r w:rsidRPr="003E7175">
        <w:rPr>
          <w:b/>
          <w:bCs/>
        </w:rPr>
        <w:t>Pattern Description:</w:t>
      </w:r>
      <w:r w:rsidRPr="003E7175">
        <w:t xml:space="preserve"> TBD</w:t>
      </w:r>
    </w:p>
    <w:p w14:paraId="7CFD8FC9" w14:textId="77777777" w:rsidR="00241E3A" w:rsidRDefault="00241E3A" w:rsidP="00241E3A"/>
    <w:p w14:paraId="268212F9" w14:textId="77777777" w:rsidR="00241E3A" w:rsidRDefault="00241E3A" w:rsidP="00241E3A">
      <w:r w:rsidRPr="003E7175">
        <w:rPr>
          <w:b/>
          <w:bCs/>
        </w:rPr>
        <w:t>Examples:</w:t>
      </w:r>
      <w:r>
        <w:t xml:space="preserve"> TBD</w:t>
      </w:r>
    </w:p>
    <w:p w14:paraId="671EA529" w14:textId="77777777" w:rsidR="00241E3A" w:rsidRDefault="00241E3A" w:rsidP="00241E3A"/>
    <w:p w14:paraId="1DB2F368" w14:textId="77777777" w:rsidR="00241E3A" w:rsidRPr="003E7175" w:rsidRDefault="00241E3A" w:rsidP="00241E3A">
      <w:pPr>
        <w:rPr>
          <w:b/>
          <w:bCs/>
        </w:rPr>
      </w:pPr>
      <w:r w:rsidRPr="003E7175">
        <w:rPr>
          <w:b/>
          <w:bCs/>
        </w:rPr>
        <w:t>Recommendation Options:</w:t>
      </w:r>
    </w:p>
    <w:p w14:paraId="5DDAF9FF" w14:textId="77777777" w:rsidR="00241E3A" w:rsidRDefault="00241E3A"/>
    <w:p w14:paraId="04913969" w14:textId="77777777" w:rsidR="00DB3123" w:rsidRDefault="00000000" w:rsidP="009D5207">
      <w:pPr>
        <w:pStyle w:val="Heading2"/>
        <w:numPr>
          <w:ilvl w:val="1"/>
          <w:numId w:val="14"/>
        </w:numPr>
      </w:pPr>
      <w:bookmarkStart w:id="52" w:name="_Toc180574145"/>
      <w:r>
        <w:t>FHIR Procedure Patterns &lt;</w:t>
      </w:r>
      <w:r>
        <w:rPr>
          <w:highlight w:val="yellow"/>
        </w:rPr>
        <w:t>WIP to be continued</w:t>
      </w:r>
      <w:r>
        <w:t>&gt;</w:t>
      </w:r>
      <w:bookmarkEnd w:id="52"/>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rsidP="009D5207">
      <w:pPr>
        <w:pStyle w:val="Heading1"/>
        <w:numPr>
          <w:ilvl w:val="0"/>
          <w:numId w:val="14"/>
        </w:numPr>
      </w:pPr>
      <w:bookmarkStart w:id="53" w:name="_Toc180574146"/>
      <w:r>
        <w:t>Advanced Mapping Challenges</w:t>
      </w:r>
      <w:bookmarkEnd w:id="53"/>
    </w:p>
    <w:p w14:paraId="5C4DAEEA" w14:textId="77777777" w:rsidR="00DB3123" w:rsidRDefault="00000000" w:rsidP="009D5207">
      <w:pPr>
        <w:pStyle w:val="Heading2"/>
        <w:numPr>
          <w:ilvl w:val="1"/>
          <w:numId w:val="14"/>
        </w:numPr>
      </w:pPr>
      <w:bookmarkStart w:id="54" w:name="_Toc180574147"/>
      <w:r>
        <w:t>Handling complex mapping scenarios</w:t>
      </w:r>
      <w:bookmarkEnd w:id="54"/>
    </w:p>
    <w:p w14:paraId="2B3C220C" w14:textId="77777777" w:rsidR="00DB3123" w:rsidRDefault="00DB3123"/>
    <w:p w14:paraId="3CF2F46F" w14:textId="77777777" w:rsidR="00DB3123" w:rsidRDefault="00000000" w:rsidP="009D5207">
      <w:pPr>
        <w:pStyle w:val="Heading3"/>
        <w:numPr>
          <w:ilvl w:val="2"/>
          <w:numId w:val="14"/>
        </w:numPr>
      </w:pPr>
      <w:bookmarkStart w:id="55" w:name="_Toc180574148"/>
      <w:r>
        <w:t>Bidirectional Transformations</w:t>
      </w:r>
      <w:bookmarkEnd w:id="55"/>
    </w:p>
    <w:p w14:paraId="4F982A81" w14:textId="77777777" w:rsidR="00DB3123" w:rsidRDefault="00DB3123"/>
    <w:p w14:paraId="1BA36B16" w14:textId="77777777" w:rsidR="00DB3123" w:rsidRDefault="00000000" w:rsidP="009D5207">
      <w:pPr>
        <w:pStyle w:val="Heading3"/>
        <w:numPr>
          <w:ilvl w:val="2"/>
          <w:numId w:val="14"/>
        </w:numPr>
      </w:pPr>
      <w:bookmarkStart w:id="56" w:name="_Toc180574149"/>
      <w:r>
        <w:t>Rare Data Elements</w:t>
      </w:r>
      <w:bookmarkEnd w:id="56"/>
    </w:p>
    <w:p w14:paraId="674FE4C3" w14:textId="77777777" w:rsidR="00DB3123" w:rsidRDefault="00DB3123"/>
    <w:p w14:paraId="7F07E866" w14:textId="75FA4C90" w:rsidR="00DB3123" w:rsidRDefault="00000000" w:rsidP="009D5207">
      <w:pPr>
        <w:pStyle w:val="Heading2"/>
        <w:numPr>
          <w:ilvl w:val="1"/>
          <w:numId w:val="14"/>
        </w:numPr>
      </w:pPr>
      <w:bookmarkStart w:id="57" w:name="_Toc180574150"/>
      <w:r>
        <w:t>Managing discrepancies</w:t>
      </w:r>
      <w:r w:rsidR="00C7149A">
        <w:t xml:space="preserve"> &lt;</w:t>
      </w:r>
      <w:r w:rsidR="00C7149A">
        <w:rPr>
          <w:highlight w:val="yellow"/>
        </w:rPr>
        <w:t>WIP to be continued</w:t>
      </w:r>
      <w:r w:rsidR="00C7149A">
        <w:t>&gt;</w:t>
      </w:r>
      <w:bookmarkEnd w:id="57"/>
    </w:p>
    <w:p w14:paraId="6D6B8FE8" w14:textId="1E582248" w:rsidR="00DB3123" w:rsidRDefault="00DB3123"/>
    <w:p w14:paraId="527CA50D" w14:textId="33206129" w:rsidR="00DB3123" w:rsidRDefault="00000000" w:rsidP="009D5207">
      <w:pPr>
        <w:pStyle w:val="Heading2"/>
        <w:numPr>
          <w:ilvl w:val="1"/>
          <w:numId w:val="14"/>
        </w:numPr>
      </w:pPr>
      <w:bookmarkStart w:id="58" w:name="_Toc180574151"/>
      <w:r>
        <w:t>Maintaining data fidelity</w:t>
      </w:r>
      <w:r w:rsidR="00C7149A">
        <w:t xml:space="preserve"> &lt;</w:t>
      </w:r>
      <w:r w:rsidR="00C7149A">
        <w:rPr>
          <w:highlight w:val="yellow"/>
        </w:rPr>
        <w:t>WIP to be continued</w:t>
      </w:r>
      <w:r w:rsidR="00C7149A">
        <w:t>&gt;</w:t>
      </w:r>
      <w:bookmarkEnd w:id="58"/>
    </w:p>
    <w:p w14:paraId="12D4C19C" w14:textId="7C3C318A" w:rsidR="00DB3123" w:rsidRDefault="00DB3123"/>
    <w:p w14:paraId="301B0909" w14:textId="00A3164C" w:rsidR="00DB3123" w:rsidRDefault="00000000" w:rsidP="009D5207">
      <w:pPr>
        <w:pStyle w:val="Heading1"/>
        <w:numPr>
          <w:ilvl w:val="0"/>
          <w:numId w:val="14"/>
        </w:numPr>
      </w:pPr>
      <w:bookmarkStart w:id="59" w:name="_Toc180574152"/>
      <w:r>
        <w:lastRenderedPageBreak/>
        <w:t>Ongoing Updates and Community Contributions</w:t>
      </w:r>
      <w:bookmarkEnd w:id="59"/>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52"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53" w:history="1">
        <w:r w:rsidRPr="00D262E3">
          <w:rPr>
            <w:rStyle w:val="Hyperlink"/>
          </w:rPr>
          <w:t>Github notifications</w:t>
        </w:r>
      </w:hyperlink>
      <w:r>
        <w:t xml:space="preserve"> for new updates to the Cookbook.</w:t>
      </w:r>
    </w:p>
    <w:p w14:paraId="78356F2F" w14:textId="77777777" w:rsidR="00DB3123" w:rsidRDefault="00000000" w:rsidP="009D5207">
      <w:pPr>
        <w:pStyle w:val="Heading1"/>
        <w:numPr>
          <w:ilvl w:val="0"/>
          <w:numId w:val="14"/>
        </w:numPr>
      </w:pPr>
      <w:bookmarkStart w:id="60" w:name="_Ref180412779"/>
      <w:bookmarkStart w:id="61" w:name="_Toc180574153"/>
      <w:r>
        <w:t>Contact Information</w:t>
      </w:r>
      <w:bookmarkEnd w:id="60"/>
      <w:bookmarkEnd w:id="61"/>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54">
        <w:r w:rsidR="00DB3123">
          <w:rPr>
            <w:color w:val="1155CC"/>
            <w:u w:val="single"/>
          </w:rPr>
          <w:t>mayT@mitre.org</w:t>
        </w:r>
      </w:hyperlink>
      <w:r>
        <w:t xml:space="preserve"> </w:t>
      </w:r>
    </w:p>
    <w:p w14:paraId="3931A411" w14:textId="10E2A07C" w:rsidR="00DB3123" w:rsidRDefault="00000000">
      <w:pPr>
        <w:numPr>
          <w:ilvl w:val="0"/>
          <w:numId w:val="5"/>
        </w:numPr>
        <w:spacing w:after="0"/>
      </w:pPr>
      <w:r>
        <w:t xml:space="preserve">Guy Livne, </w:t>
      </w:r>
      <w:r w:rsidR="00C7149A">
        <w:t xml:space="preserve">Kineret – </w:t>
      </w:r>
      <w:r>
        <w:t>Ministry of Health</w:t>
      </w:r>
      <w:r w:rsidR="00F02127">
        <w:t>,</w:t>
      </w:r>
      <w:r>
        <w:t xml:space="preserve"> Israel - </w:t>
      </w:r>
      <w:hyperlink r:id="rId55"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56">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rsidP="009D5207">
      <w:pPr>
        <w:pStyle w:val="Heading1"/>
        <w:numPr>
          <w:ilvl w:val="0"/>
          <w:numId w:val="14"/>
        </w:numPr>
      </w:pPr>
      <w:bookmarkStart w:id="62" w:name="_Toc180574154"/>
      <w:r>
        <w:t>Appendix A: Abbreviations</w:t>
      </w:r>
      <w:bookmarkEnd w:id="62"/>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rsidP="009D5207">
      <w:pPr>
        <w:pStyle w:val="Heading1"/>
        <w:numPr>
          <w:ilvl w:val="0"/>
          <w:numId w:val="14"/>
        </w:numPr>
      </w:pPr>
      <w:bookmarkStart w:id="63" w:name="_Toc180574155"/>
      <w:r>
        <w:lastRenderedPageBreak/>
        <w:t>Appendix B: Mapping recommendations for specific scenarios</w:t>
      </w:r>
      <w:bookmarkEnd w:id="63"/>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rsidP="009D5207">
      <w:pPr>
        <w:pStyle w:val="Heading1"/>
        <w:numPr>
          <w:ilvl w:val="0"/>
          <w:numId w:val="14"/>
        </w:numPr>
      </w:pPr>
      <w:r>
        <w:t xml:space="preserve"> </w:t>
      </w:r>
      <w:bookmarkStart w:id="64" w:name="_Toc180574156"/>
      <w:r>
        <w:t>Appendix C: Comparing FHIR and OMOP Frameworks</w:t>
      </w:r>
      <w:bookmarkEnd w:id="64"/>
    </w:p>
    <w:p w14:paraId="458DAD79" w14:textId="77777777" w:rsidR="00DB3123" w:rsidRDefault="00000000" w:rsidP="009D5207">
      <w:pPr>
        <w:pStyle w:val="Heading2"/>
        <w:numPr>
          <w:ilvl w:val="1"/>
          <w:numId w:val="14"/>
        </w:numPr>
      </w:pPr>
      <w:bookmarkStart w:id="65" w:name="_Toc180574157"/>
      <w:r>
        <w:t>Modeling in FHIR</w:t>
      </w:r>
      <w:bookmarkEnd w:id="65"/>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rsidP="009D5207">
      <w:pPr>
        <w:pStyle w:val="Heading2"/>
        <w:numPr>
          <w:ilvl w:val="1"/>
          <w:numId w:val="14"/>
        </w:numPr>
      </w:pPr>
      <w:bookmarkStart w:id="66" w:name="_Toc180574158"/>
      <w:r>
        <w:t>Framework Design Assumptions</w:t>
      </w:r>
      <w:bookmarkEnd w:id="66"/>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lastRenderedPageBreak/>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rsidP="009D5207">
      <w:pPr>
        <w:pStyle w:val="Heading2"/>
        <w:numPr>
          <w:ilvl w:val="1"/>
          <w:numId w:val="14"/>
        </w:numPr>
      </w:pPr>
      <w:bookmarkStart w:id="67" w:name="_Toc180574159"/>
      <w:r>
        <w:t>General Design Principles - OMOP CDM</w:t>
      </w:r>
      <w:bookmarkEnd w:id="67"/>
      <w:r>
        <w:t xml:space="preserve"> </w:t>
      </w:r>
    </w:p>
    <w:p w14:paraId="1A26AA3A" w14:textId="77777777" w:rsidR="00DB3123" w:rsidRDefault="00DB3123"/>
    <w:p w14:paraId="585D2B1E" w14:textId="77777777" w:rsidR="00DB3123" w:rsidRDefault="00000000">
      <w:r>
        <w:t xml:space="preserve">The </w:t>
      </w:r>
      <w:hyperlink r:id="rId57">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000000">
      <w:r>
        <w:rPr>
          <w:b/>
        </w:rPr>
        <w:lastRenderedPageBreak/>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rsidP="009D5207">
      <w:pPr>
        <w:pStyle w:val="Heading2"/>
        <w:numPr>
          <w:ilvl w:val="1"/>
          <w:numId w:val="14"/>
        </w:numPr>
      </w:pPr>
      <w:bookmarkStart w:id="68" w:name="_Toc180574160"/>
      <w:r>
        <w:t>General Design Principles - FHIR Framework</w:t>
      </w:r>
      <w:bookmarkEnd w:id="68"/>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xml:space="preserve">. The FHIR Community has a Healthcare Terminology Authority (HTA) which acknowledges and manages an identification of internal and external vocabularies. However, the FHIR framework itself does not have a comprehensive terminology </w:t>
      </w:r>
      <w:r>
        <w:lastRenderedPageBreak/>
        <w:t>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58">
        <w:r w:rsidR="00DB3123">
          <w:rPr>
            <w:color w:val="1155CC"/>
            <w:u w:val="single"/>
          </w:rPr>
          <w:t xml:space="preserve">FHIR </w:t>
        </w:r>
      </w:hyperlink>
      <w:hyperlink r:id="rId59">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60">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61">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62">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rsidP="009D5207">
      <w:pPr>
        <w:pStyle w:val="Heading1"/>
        <w:numPr>
          <w:ilvl w:val="0"/>
          <w:numId w:val="14"/>
        </w:numPr>
      </w:pPr>
      <w:r>
        <w:t xml:space="preserve"> </w:t>
      </w:r>
      <w:bookmarkStart w:id="69" w:name="_Toc180574161"/>
      <w:r>
        <w:t>Appendix D: Resources and References for further reading</w:t>
      </w:r>
      <w:bookmarkEnd w:id="69"/>
    </w:p>
    <w:p w14:paraId="483B2A87" w14:textId="77777777" w:rsidR="00DB3123" w:rsidRDefault="00000000" w:rsidP="009D5207">
      <w:pPr>
        <w:pStyle w:val="Heading2"/>
        <w:numPr>
          <w:ilvl w:val="1"/>
          <w:numId w:val="14"/>
        </w:numPr>
      </w:pPr>
      <w:bookmarkStart w:id="70" w:name="_Toc180574162"/>
      <w:r>
        <w:t>FHIR References</w:t>
      </w:r>
      <w:bookmarkEnd w:id="70"/>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63">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64">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65">
              <w:r w:rsidR="00DB3123">
                <w:rPr>
                  <w:color w:val="428BCA"/>
                  <w:highlight w:val="white"/>
                </w:rPr>
                <w:t>v2</w:t>
              </w:r>
            </w:hyperlink>
            <w:r>
              <w:rPr>
                <w:color w:val="333333"/>
                <w:highlight w:val="white"/>
              </w:rPr>
              <w:t xml:space="preserve">, </w:t>
            </w:r>
            <w:hyperlink r:id="rId66">
              <w:r w:rsidR="00DB3123">
                <w:rPr>
                  <w:color w:val="428BCA"/>
                  <w:highlight w:val="white"/>
                </w:rPr>
                <w:t>HL7 v3</w:t>
              </w:r>
            </w:hyperlink>
            <w:r>
              <w:rPr>
                <w:color w:val="333333"/>
                <w:highlight w:val="white"/>
              </w:rPr>
              <w:t xml:space="preserve">, and </w:t>
            </w:r>
            <w:hyperlink r:id="rId67">
              <w:r w:rsidR="00DB3123">
                <w:rPr>
                  <w:color w:val="428BCA"/>
                  <w:highlight w:val="white"/>
                </w:rPr>
                <w:t>Clinical Document Architecture (CDA)</w:t>
              </w:r>
            </w:hyperlink>
            <w:r>
              <w:rPr>
                <w:color w:val="333333"/>
                <w:highlight w:val="white"/>
              </w:rPr>
              <w:t xml:space="preserve"> product lines while leveraging the latest web </w:t>
            </w:r>
            <w:r>
              <w:rPr>
                <w:color w:val="333333"/>
                <w:highlight w:val="white"/>
              </w:rPr>
              <w:lastRenderedPageBreak/>
              <w:t>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rsidP="009D5207">
      <w:pPr>
        <w:pStyle w:val="Heading2"/>
        <w:numPr>
          <w:ilvl w:val="1"/>
          <w:numId w:val="14"/>
        </w:numPr>
      </w:pPr>
      <w:bookmarkStart w:id="71" w:name="_Toc180574163"/>
      <w:r>
        <w:t>OHDSI References</w:t>
      </w:r>
      <w:bookmarkEnd w:id="71"/>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68">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69">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70">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גיא ליבנה" w:date="2025-01-20T21:33:00Z" w:initials="גל">
    <w:p w14:paraId="75E05902" w14:textId="77777777" w:rsidR="00B514E6" w:rsidRDefault="00B514E6" w:rsidP="00B514E6">
      <w:pPr>
        <w:pStyle w:val="CommentText"/>
      </w:pPr>
      <w:r>
        <w:rPr>
          <w:rStyle w:val="CommentReference"/>
        </w:rPr>
        <w:annotationRef/>
      </w:r>
      <w:r>
        <w:t xml:space="preserve">I think we need to add example of “straight forward” mapping of OMOP condition and procedures and observation before show the exceptions and the complexity </w:t>
      </w:r>
    </w:p>
  </w:comment>
  <w:comment w:id="12" w:author="גיא ליבנה" w:date="2025-02-16T22:13:00Z" w:initials="גל">
    <w:p w14:paraId="1C5AAC0B" w14:textId="77777777" w:rsidR="00C60A57" w:rsidRDefault="00C60A57" w:rsidP="00C60A57">
      <w:pPr>
        <w:pStyle w:val="CommentText"/>
      </w:pPr>
      <w:r>
        <w:rPr>
          <w:rStyle w:val="CommentReference"/>
        </w:rPr>
        <w:annotationRef/>
      </w:r>
      <w:r>
        <w:t>May is it correct?</w:t>
      </w:r>
    </w:p>
  </w:comment>
  <w:comment w:id="13" w:author="MLT" w:date="2025-02-20T15:38:00Z" w:initials="MT">
    <w:p w14:paraId="33E2FF60" w14:textId="77777777" w:rsidR="00D5620F" w:rsidRDefault="00D5620F" w:rsidP="00D5620F">
      <w:r>
        <w:rPr>
          <w:rStyle w:val="CommentReference"/>
        </w:rPr>
        <w:annotationRef/>
      </w:r>
      <w:r>
        <w:rPr>
          <w:color w:val="000000"/>
          <w:sz w:val="20"/>
          <w:szCs w:val="20"/>
        </w:rPr>
        <w:t>Yes. Correct.</w:t>
      </w:r>
    </w:p>
  </w:comment>
  <w:comment w:id="15" w:author="גיא ליבנה" w:date="2025-02-16T22:15:00Z" w:initials="גל">
    <w:p w14:paraId="700AA70C" w14:textId="7E88BDA4" w:rsidR="00C60A57" w:rsidRDefault="00C60A57" w:rsidP="00C60A57">
      <w:pPr>
        <w:pStyle w:val="CommentText"/>
      </w:pPr>
      <w:r>
        <w:rPr>
          <w:rStyle w:val="CommentReference"/>
        </w:rPr>
        <w:annotationRef/>
      </w:r>
      <w:r>
        <w:t>Am I right?</w:t>
      </w:r>
    </w:p>
  </w:comment>
  <w:comment w:id="16" w:author="גיא ליבנה" w:date="2025-02-16T22:15:00Z" w:initials="גל">
    <w:p w14:paraId="581C5AC8" w14:textId="77777777" w:rsidR="00C60A57" w:rsidRDefault="00C60A57" w:rsidP="00C60A57">
      <w:pPr>
        <w:pStyle w:val="CommentText"/>
      </w:pPr>
      <w:r>
        <w:rPr>
          <w:rStyle w:val="CommentReference"/>
        </w:rPr>
        <w:annotationRef/>
      </w:r>
      <w:r>
        <w:t>Am I right?</w:t>
      </w:r>
    </w:p>
  </w:comment>
  <w:comment w:id="19" w:author="MLT" w:date="2025-02-20T15:28:00Z" w:initials="MT">
    <w:p w14:paraId="503AE3ED" w14:textId="77777777" w:rsidR="00D5620F" w:rsidRDefault="00D5620F" w:rsidP="00D5620F">
      <w:r>
        <w:rPr>
          <w:rStyle w:val="CommentReference"/>
        </w:rPr>
        <w:annotationRef/>
      </w:r>
      <w:r>
        <w:rPr>
          <w:color w:val="000000"/>
          <w:sz w:val="20"/>
          <w:szCs w:val="20"/>
        </w:rPr>
        <w:t xml:space="preserve">Tied to the source data - bound to </w:t>
      </w:r>
      <w:hyperlink r:id="rId1" w:history="1">
        <w:r w:rsidRPr="00EF1A7F">
          <w:rPr>
            <w:rStyle w:val="Hyperlink"/>
            <w:sz w:val="20"/>
            <w:szCs w:val="20"/>
          </w:rPr>
          <w:t>https://athena.ohdsi.org/search-terms/terms?domain=Type+Concept&amp;standardConcept=Standard&amp;page=1&amp;pageSize=15&amp;query=</w:t>
        </w:r>
      </w:hyperlink>
      <w:r>
        <w:rPr>
          <w:color w:val="000000"/>
          <w:sz w:val="20"/>
          <w:szCs w:val="20"/>
        </w:rPr>
        <w:t xml:space="preserve"> . Typically, most implementers enter EHR or claim.</w:t>
      </w:r>
    </w:p>
  </w:comment>
  <w:comment w:id="22" w:author="MLT" w:date="2025-02-20T15:47:00Z" w:initials="MT">
    <w:p w14:paraId="6A67D2CD" w14:textId="77777777" w:rsidR="00A91B5C" w:rsidRDefault="00A91B5C" w:rsidP="00A91B5C">
      <w:r>
        <w:rPr>
          <w:rStyle w:val="CommentReference"/>
        </w:rPr>
        <w:annotationRef/>
      </w:r>
      <w:r>
        <w:rPr>
          <w:color w:val="000000"/>
          <w:sz w:val="20"/>
          <w:szCs w:val="20"/>
        </w:rPr>
        <w:t>For example, if it is an EHR integration, then choose the EHR concept_id 32817.</w:t>
      </w:r>
    </w:p>
  </w:comment>
  <w:comment w:id="27" w:author="MLT" w:date="2025-02-20T15:52:00Z" w:initials="MT">
    <w:p w14:paraId="06305056" w14:textId="77777777" w:rsidR="005A5634" w:rsidRDefault="005A5634" w:rsidP="005A5634">
      <w:r>
        <w:rPr>
          <w:rStyle w:val="CommentReference"/>
        </w:rPr>
        <w:annotationRef/>
      </w:r>
      <w:r>
        <w:rPr>
          <w:color w:val="000000"/>
          <w:sz w:val="20"/>
          <w:szCs w:val="20"/>
        </w:rPr>
        <w:t>@may to investigate what FHIR element is equivalent.</w:t>
      </w:r>
    </w:p>
  </w:comment>
  <w:comment w:id="34" w:author="גיא ליבנה" w:date="2025-01-20T21:07:00Z" w:initials="גל">
    <w:p w14:paraId="18A11A06" w14:textId="7F08BEB4" w:rsidR="00A02683" w:rsidRDefault="00A02683" w:rsidP="00A02683">
      <w:pPr>
        <w:pStyle w:val="CommentText"/>
      </w:pPr>
      <w:r>
        <w:rPr>
          <w:rStyle w:val="CommentReference"/>
        </w:rPr>
        <w:annotationRef/>
      </w:r>
      <w:r>
        <w:t>What you mean pre and post</w:t>
      </w:r>
    </w:p>
  </w:comment>
  <w:comment w:id="36" w:author="גיא ליבנה" w:date="2025-01-20T21:12:00Z" w:initials="גל">
    <w:p w14:paraId="6863EEE5" w14:textId="77777777" w:rsidR="00B66248" w:rsidRDefault="00B66248" w:rsidP="00B66248">
      <w:pPr>
        <w:pStyle w:val="CommentText"/>
      </w:pPr>
      <w:r>
        <w:rPr>
          <w:rStyle w:val="CommentReference"/>
        </w:rPr>
        <w:annotationRef/>
      </w:r>
      <w:r>
        <w:t>Does it exist? Is it different from No code</w:t>
      </w:r>
    </w:p>
  </w:comment>
  <w:comment w:id="48" w:author="גיא ליבנה" w:date="2025-02-05T23:23:00Z" w:initials="גל">
    <w:p w14:paraId="4F37B237" w14:textId="77777777" w:rsidR="007B2F32" w:rsidRDefault="007B2F32" w:rsidP="007B2F32">
      <w:pPr>
        <w:pStyle w:val="CommentText"/>
      </w:pPr>
      <w:r>
        <w:rPr>
          <w:rStyle w:val="CommentReference"/>
        </w:rPr>
        <w:annotationRef/>
      </w:r>
      <w:r>
        <w:t>What we meant by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E05902" w15:done="0"/>
  <w15:commentEx w15:paraId="1C5AAC0B" w15:done="0"/>
  <w15:commentEx w15:paraId="33E2FF60" w15:paraIdParent="1C5AAC0B" w15:done="0"/>
  <w15:commentEx w15:paraId="700AA70C" w15:done="0"/>
  <w15:commentEx w15:paraId="581C5AC8" w15:done="0"/>
  <w15:commentEx w15:paraId="503AE3ED" w15:done="0"/>
  <w15:commentEx w15:paraId="6A67D2CD" w15:done="0"/>
  <w15:commentEx w15:paraId="06305056" w15:done="0"/>
  <w15:commentEx w15:paraId="18A11A06" w15:done="0"/>
  <w15:commentEx w15:paraId="6863EEE5" w15:done="0"/>
  <w15:commentEx w15:paraId="4F37B2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68C931" w16cex:dateUtc="2025-01-20T19:33:00Z"/>
  <w16cex:commentExtensible w16cex:durableId="0BCAF908" w16cex:dateUtc="2025-02-16T20:13:00Z">
    <w16cex:extLst>
      <w16:ext w16:uri="{CE6994B0-6A32-4C9F-8C6B-6E91EDA988CE}">
        <cr:reactions xmlns:cr="http://schemas.microsoft.com/office/comments/2020/reactions">
          <cr:reaction reactionType="1">
            <cr:reactionInfo dateUtc="2025-02-20T20:38:43Z">
              <cr:user userId="MLT" userProvider="None" userName="MLT"/>
            </cr:reactionInfo>
          </cr:reaction>
        </cr:reactions>
      </w16:ext>
    </w16cex:extLst>
  </w16cex:commentExtensible>
  <w16cex:commentExtensible w16cex:durableId="23DD3443" w16cex:dateUtc="2025-02-20T20:38:00Z"/>
  <w16cex:commentExtensible w16cex:durableId="2F7FC024" w16cex:dateUtc="2025-02-16T20:15:00Z"/>
  <w16cex:commentExtensible w16cex:durableId="77EBBDAD" w16cex:dateUtc="2025-02-16T20:15:00Z"/>
  <w16cex:commentExtensible w16cex:durableId="44462E4E" w16cex:dateUtc="2025-02-20T20:28:00Z"/>
  <w16cex:commentExtensible w16cex:durableId="14EA1756" w16cex:dateUtc="2025-02-20T20:47:00Z"/>
  <w16cex:commentExtensible w16cex:durableId="5C2D6667" w16cex:dateUtc="2025-02-20T20:52:00Z"/>
  <w16cex:commentExtensible w16cex:durableId="3BC4BF70" w16cex:dateUtc="2025-01-20T19:07:00Z"/>
  <w16cex:commentExtensible w16cex:durableId="7759E8F5" w16cex:dateUtc="2025-01-20T19:12:00Z"/>
  <w16cex:commentExtensible w16cex:durableId="279FBE51" w16cex:dateUtc="2025-02-05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E05902" w16cid:durableId="4668C931"/>
  <w16cid:commentId w16cid:paraId="1C5AAC0B" w16cid:durableId="0BCAF908"/>
  <w16cid:commentId w16cid:paraId="33E2FF60" w16cid:durableId="23DD3443"/>
  <w16cid:commentId w16cid:paraId="700AA70C" w16cid:durableId="2F7FC024"/>
  <w16cid:commentId w16cid:paraId="581C5AC8" w16cid:durableId="77EBBDAD"/>
  <w16cid:commentId w16cid:paraId="503AE3ED" w16cid:durableId="44462E4E"/>
  <w16cid:commentId w16cid:paraId="6A67D2CD" w16cid:durableId="14EA1756"/>
  <w16cid:commentId w16cid:paraId="06305056" w16cid:durableId="5C2D6667"/>
  <w16cid:commentId w16cid:paraId="18A11A06" w16cid:durableId="3BC4BF70"/>
  <w16cid:commentId w16cid:paraId="6863EEE5" w16cid:durableId="7759E8F5"/>
  <w16cid:commentId w16cid:paraId="4F37B237" w16cid:durableId="279FBE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D12C18" w14:textId="77777777" w:rsidR="00805674" w:rsidRDefault="00805674">
      <w:pPr>
        <w:spacing w:after="0"/>
      </w:pPr>
      <w:r>
        <w:separator/>
      </w:r>
    </w:p>
  </w:endnote>
  <w:endnote w:type="continuationSeparator" w:id="0">
    <w:p w14:paraId="764A3478" w14:textId="77777777" w:rsidR="00805674" w:rsidRDefault="008056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0C81FE4-8B9C-8A43-A7A6-BD036BDA0361}"/>
    <w:embedBold r:id="rId2" w:fontKey="{269D7EBF-FD12-B444-9D54-30903FC38A5C}"/>
    <w:embedItalic r:id="rId3" w:fontKey="{9E2C1EFD-2A9B-AB49-9330-70EEC2F607BE}"/>
    <w:embedBoldItalic r:id="rId4" w:fontKey="{33BB3B62-4FBB-F443-9815-B6D9F7CE2322}"/>
  </w:font>
  <w:font w:name="Courier New">
    <w:panose1 w:val="02070309020205020404"/>
    <w:charset w:val="00"/>
    <w:family w:val="modern"/>
    <w:pitch w:val="fixed"/>
    <w:sig w:usb0="E0002AFF" w:usb1="C0007843" w:usb2="00000009" w:usb3="00000000" w:csb0="000001FF" w:csb1="00000000"/>
    <w:embedRegular r:id="rId5" w:fontKey="{FED2808B-AFB6-5341-AF6E-7A3BAA2A2E0E}"/>
  </w:font>
  <w:font w:name="Wingdings">
    <w:panose1 w:val="05000000000000000000"/>
    <w:charset w:val="4D"/>
    <w:family w:val="decorative"/>
    <w:pitch w:val="variable"/>
    <w:sig w:usb0="00000003" w:usb1="00000000" w:usb2="00000000" w:usb3="00000000" w:csb0="80000001" w:csb1="00000000"/>
    <w:embedRegular r:id="rId6" w:fontKey="{2BD42AB1-DAFF-134A-8C35-1B8DA2007A4D}"/>
  </w:font>
  <w:font w:name="Symbol">
    <w:panose1 w:val="05050102010706020507"/>
    <w:charset w:val="02"/>
    <w:family w:val="decorative"/>
    <w:pitch w:val="variable"/>
    <w:sig w:usb0="00000000" w:usb1="10000000" w:usb2="00000000" w:usb3="00000000" w:csb0="80000000" w:csb1="00000000"/>
    <w:embedRegular r:id="rId7" w:fontKey="{77FB525A-6940-614E-90A2-0EE8333BF5A2}"/>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9" w:fontKey="{97138DA0-FC73-F141-A13B-A36BEF4FE33D}"/>
    <w:embedBold r:id="rId10" w:fontKey="{09B4D3DD-BE2D-4842-B3AD-984E55F9553E}"/>
  </w:font>
  <w:font w:name="Calibri">
    <w:panose1 w:val="020F0502020204030204"/>
    <w:charset w:val="00"/>
    <w:family w:val="swiss"/>
    <w:pitch w:val="variable"/>
    <w:sig w:usb0="E4002EFF" w:usb1="C200247B" w:usb2="00000009" w:usb3="00000000" w:csb0="000001FF" w:csb1="00000000"/>
    <w:embedRegular r:id="rId11" w:fontKey="{DBA916F4-C675-ED42-A1F6-D1B8432389E0}"/>
    <w:embedBold r:id="rId12" w:fontKey="{FBA5D797-3712-0640-AEC1-03BB583EA909}"/>
  </w:font>
  <w:font w:name="Source Sans Pro">
    <w:panose1 w:val="020B0503030403020204"/>
    <w:charset w:val="00"/>
    <w:family w:val="swiss"/>
    <w:pitch w:val="variable"/>
    <w:sig w:usb0="600002F7" w:usb1="02000001" w:usb2="00000000" w:usb3="00000000" w:csb0="0000019F" w:csb1="00000000"/>
    <w:embedRegular r:id="rId13" w:fontKey="{0F531DCD-734D-824D-B71A-F8FAB929C39F}"/>
    <w:embedBold r:id="rId14" w:fontKey="{C4900775-C3CB-464D-8FCE-1DEE572107F4}"/>
    <w:embedItalic r:id="rId15" w:fontKey="{18817616-929C-AD48-8F04-9CE7AB5FAC2F}"/>
  </w:font>
  <w:font w:name="JetBrains Mono">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embedRegular r:id="rId17" w:fontKey="{6F5A6203-EC75-9B41-BCBE-1069597E8ADF}"/>
  </w:font>
  <w:font w:name="Apple Color Emoji">
    <w:altName w:val="Calibri"/>
    <w:panose1 w:val="00000000000000000000"/>
    <w:charset w:val="00"/>
    <w:family w:val="auto"/>
    <w:pitch w:val="variable"/>
    <w:sig w:usb0="00000003" w:usb1="18000000" w:usb2="14000000" w:usb3="00000000" w:csb0="00000001" w:csb1="00000000"/>
  </w:font>
  <w:font w:name="Monaco">
    <w:altName w:val="Calibri"/>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embedRegular r:id="rId20" w:fontKey="{959C9906-FEDB-B243-89CC-40A36C74E5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9E219" w14:textId="77777777" w:rsidR="00805674" w:rsidRDefault="00805674">
      <w:pPr>
        <w:spacing w:after="0"/>
      </w:pPr>
      <w:r>
        <w:separator/>
      </w:r>
    </w:p>
  </w:footnote>
  <w:footnote w:type="continuationSeparator" w:id="0">
    <w:p w14:paraId="0426F999" w14:textId="77777777" w:rsidR="00805674" w:rsidRDefault="00805674">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37716C"/>
    <w:multiLevelType w:val="hybridMultilevel"/>
    <w:tmpl w:val="FEA6DD18"/>
    <w:lvl w:ilvl="0" w:tplc="F1ECB158">
      <w:numFmt w:val="bullet"/>
      <w:lvlText w:val="-"/>
      <w:lvlJc w:val="left"/>
      <w:pPr>
        <w:ind w:left="720" w:hanging="360"/>
      </w:pPr>
      <w:rPr>
        <w:rFonts w:ascii="Times New Roman" w:eastAsia="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D52FEA"/>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4D4EFC"/>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8"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E428BD"/>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240835"/>
    <w:multiLevelType w:val="hybridMultilevel"/>
    <w:tmpl w:val="FE1ABB20"/>
    <w:lvl w:ilvl="0" w:tplc="47364AF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0C28C5"/>
    <w:multiLevelType w:val="multilevel"/>
    <w:tmpl w:val="E4A06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E387D2B"/>
    <w:multiLevelType w:val="multilevel"/>
    <w:tmpl w:val="96E2017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13"/>
  </w:num>
  <w:num w:numId="2" w16cid:durableId="403066235">
    <w:abstractNumId w:val="2"/>
  </w:num>
  <w:num w:numId="3" w16cid:durableId="1559314896">
    <w:abstractNumId w:val="20"/>
  </w:num>
  <w:num w:numId="4" w16cid:durableId="2073578726">
    <w:abstractNumId w:val="5"/>
  </w:num>
  <w:num w:numId="5" w16cid:durableId="1754163183">
    <w:abstractNumId w:val="0"/>
  </w:num>
  <w:num w:numId="6" w16cid:durableId="449595740">
    <w:abstractNumId w:val="7"/>
  </w:num>
  <w:num w:numId="7" w16cid:durableId="198471032">
    <w:abstractNumId w:val="18"/>
  </w:num>
  <w:num w:numId="8" w16cid:durableId="598948641">
    <w:abstractNumId w:val="15"/>
  </w:num>
  <w:num w:numId="9" w16cid:durableId="1068117624">
    <w:abstractNumId w:val="8"/>
  </w:num>
  <w:num w:numId="10" w16cid:durableId="1144859274">
    <w:abstractNumId w:val="9"/>
  </w:num>
  <w:num w:numId="11" w16cid:durableId="1061321216">
    <w:abstractNumId w:val="4"/>
  </w:num>
  <w:num w:numId="12" w16cid:durableId="1836262669">
    <w:abstractNumId w:val="10"/>
  </w:num>
  <w:num w:numId="13" w16cid:durableId="484012426">
    <w:abstractNumId w:val="14"/>
  </w:num>
  <w:num w:numId="14" w16cid:durableId="938947629">
    <w:abstractNumId w:val="21"/>
  </w:num>
  <w:num w:numId="15" w16cid:durableId="1430353011">
    <w:abstractNumId w:val="17"/>
  </w:num>
  <w:num w:numId="16" w16cid:durableId="757597301">
    <w:abstractNumId w:val="16"/>
  </w:num>
  <w:num w:numId="17" w16cid:durableId="632905740">
    <w:abstractNumId w:val="11"/>
  </w:num>
  <w:num w:numId="18" w16cid:durableId="1399128512">
    <w:abstractNumId w:val="6"/>
  </w:num>
  <w:num w:numId="19" w16cid:durableId="554202914">
    <w:abstractNumId w:val="12"/>
  </w:num>
  <w:num w:numId="20" w16cid:durableId="1436092683">
    <w:abstractNumId w:val="3"/>
  </w:num>
  <w:num w:numId="21" w16cid:durableId="396635248">
    <w:abstractNumId w:val="1"/>
  </w:num>
  <w:num w:numId="22" w16cid:durableId="1189635079">
    <w:abstractNumId w:val="19"/>
  </w:num>
  <w:num w:numId="23" w16cid:durableId="841313666">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גיא ליבנה">
    <w15:presenceInfo w15:providerId="AD" w15:userId="S::guy.livne@moh.gov.il::24f27f58-d795-42a7-9c27-c025877ea6e2"/>
  </w15:person>
  <w15:person w15:author="MLT">
    <w15:presenceInfo w15:providerId="None" w15:userId="M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6"/>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062A07"/>
    <w:rsid w:val="00066E10"/>
    <w:rsid w:val="00081D52"/>
    <w:rsid w:val="000A4352"/>
    <w:rsid w:val="000A4965"/>
    <w:rsid w:val="000A57F4"/>
    <w:rsid w:val="000F59BB"/>
    <w:rsid w:val="00197BB4"/>
    <w:rsid w:val="001B2EF1"/>
    <w:rsid w:val="001E3962"/>
    <w:rsid w:val="001F19CC"/>
    <w:rsid w:val="00203CCE"/>
    <w:rsid w:val="00213257"/>
    <w:rsid w:val="00226FED"/>
    <w:rsid w:val="002348E3"/>
    <w:rsid w:val="00241E3A"/>
    <w:rsid w:val="002430F4"/>
    <w:rsid w:val="002514EB"/>
    <w:rsid w:val="00252C48"/>
    <w:rsid w:val="00266410"/>
    <w:rsid w:val="00286AC7"/>
    <w:rsid w:val="002F1631"/>
    <w:rsid w:val="003561CD"/>
    <w:rsid w:val="00372859"/>
    <w:rsid w:val="00373BF8"/>
    <w:rsid w:val="00395374"/>
    <w:rsid w:val="003B0886"/>
    <w:rsid w:val="003C0A6C"/>
    <w:rsid w:val="003C5E41"/>
    <w:rsid w:val="003D315E"/>
    <w:rsid w:val="003D3EC5"/>
    <w:rsid w:val="003E7175"/>
    <w:rsid w:val="00401C48"/>
    <w:rsid w:val="00405119"/>
    <w:rsid w:val="00410CDC"/>
    <w:rsid w:val="00412BFF"/>
    <w:rsid w:val="004252B5"/>
    <w:rsid w:val="004C39BE"/>
    <w:rsid w:val="004D2D70"/>
    <w:rsid w:val="00500640"/>
    <w:rsid w:val="005102B4"/>
    <w:rsid w:val="00542BC5"/>
    <w:rsid w:val="005503B7"/>
    <w:rsid w:val="00553A90"/>
    <w:rsid w:val="00580EC7"/>
    <w:rsid w:val="00594166"/>
    <w:rsid w:val="005A5634"/>
    <w:rsid w:val="005C0FC6"/>
    <w:rsid w:val="005C18E8"/>
    <w:rsid w:val="005F4A5B"/>
    <w:rsid w:val="0065063E"/>
    <w:rsid w:val="006A33C2"/>
    <w:rsid w:val="006B1012"/>
    <w:rsid w:val="006D45BA"/>
    <w:rsid w:val="006F0B4A"/>
    <w:rsid w:val="006F30C1"/>
    <w:rsid w:val="00700B00"/>
    <w:rsid w:val="00727527"/>
    <w:rsid w:val="00734952"/>
    <w:rsid w:val="007766F0"/>
    <w:rsid w:val="00794580"/>
    <w:rsid w:val="00797FE4"/>
    <w:rsid w:val="007B2F32"/>
    <w:rsid w:val="007B31B6"/>
    <w:rsid w:val="007B51CB"/>
    <w:rsid w:val="007B6DB4"/>
    <w:rsid w:val="007E3C94"/>
    <w:rsid w:val="007F60C7"/>
    <w:rsid w:val="00805674"/>
    <w:rsid w:val="00807944"/>
    <w:rsid w:val="0081102A"/>
    <w:rsid w:val="00834683"/>
    <w:rsid w:val="008559BF"/>
    <w:rsid w:val="008751C8"/>
    <w:rsid w:val="008A629C"/>
    <w:rsid w:val="00904A84"/>
    <w:rsid w:val="00912B26"/>
    <w:rsid w:val="0091361D"/>
    <w:rsid w:val="00921231"/>
    <w:rsid w:val="00944190"/>
    <w:rsid w:val="00945348"/>
    <w:rsid w:val="009473EC"/>
    <w:rsid w:val="00991CBA"/>
    <w:rsid w:val="00996849"/>
    <w:rsid w:val="009D5207"/>
    <w:rsid w:val="009E724B"/>
    <w:rsid w:val="00A02683"/>
    <w:rsid w:val="00A1634E"/>
    <w:rsid w:val="00A33213"/>
    <w:rsid w:val="00A838AB"/>
    <w:rsid w:val="00A83D54"/>
    <w:rsid w:val="00A91B5C"/>
    <w:rsid w:val="00A92A65"/>
    <w:rsid w:val="00AA672C"/>
    <w:rsid w:val="00AD318D"/>
    <w:rsid w:val="00AF75B3"/>
    <w:rsid w:val="00B00A75"/>
    <w:rsid w:val="00B10653"/>
    <w:rsid w:val="00B11691"/>
    <w:rsid w:val="00B366BB"/>
    <w:rsid w:val="00B50769"/>
    <w:rsid w:val="00B514E6"/>
    <w:rsid w:val="00B66248"/>
    <w:rsid w:val="00B80BC6"/>
    <w:rsid w:val="00B83938"/>
    <w:rsid w:val="00B93D5D"/>
    <w:rsid w:val="00BB0922"/>
    <w:rsid w:val="00BB5875"/>
    <w:rsid w:val="00BE479C"/>
    <w:rsid w:val="00BF09A7"/>
    <w:rsid w:val="00BF20D1"/>
    <w:rsid w:val="00C252A5"/>
    <w:rsid w:val="00C33220"/>
    <w:rsid w:val="00C342FA"/>
    <w:rsid w:val="00C60A57"/>
    <w:rsid w:val="00C7149A"/>
    <w:rsid w:val="00C9370E"/>
    <w:rsid w:val="00CB005D"/>
    <w:rsid w:val="00CE554F"/>
    <w:rsid w:val="00D218CA"/>
    <w:rsid w:val="00D24032"/>
    <w:rsid w:val="00D262E3"/>
    <w:rsid w:val="00D525D0"/>
    <w:rsid w:val="00D5620F"/>
    <w:rsid w:val="00D70D71"/>
    <w:rsid w:val="00D7113D"/>
    <w:rsid w:val="00D82B0E"/>
    <w:rsid w:val="00DA3A9A"/>
    <w:rsid w:val="00DB3123"/>
    <w:rsid w:val="00E029F6"/>
    <w:rsid w:val="00E46A3F"/>
    <w:rsid w:val="00E46DED"/>
    <w:rsid w:val="00E715A6"/>
    <w:rsid w:val="00E71626"/>
    <w:rsid w:val="00EC4990"/>
    <w:rsid w:val="00ED351B"/>
    <w:rsid w:val="00F01296"/>
    <w:rsid w:val="00F02127"/>
    <w:rsid w:val="00F2337B"/>
    <w:rsid w:val="00F416BF"/>
    <w:rsid w:val="00F6064B"/>
    <w:rsid w:val="00F62D35"/>
    <w:rsid w:val="00F63ACE"/>
    <w:rsid w:val="00F96208"/>
    <w:rsid w:val="00FD03E5"/>
    <w:rsid w:val="00FD35F8"/>
    <w:rsid w:val="00FE344E"/>
    <w:rsid w:val="00FE63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 w:type="paragraph" w:styleId="Revision">
    <w:name w:val="Revision"/>
    <w:hidden/>
    <w:uiPriority w:val="99"/>
    <w:semiHidden/>
    <w:rsid w:val="00A838AB"/>
    <w:pPr>
      <w:spacing w:after="0"/>
    </w:pPr>
  </w:style>
  <w:style w:type="character" w:styleId="CommentReference">
    <w:name w:val="annotation reference"/>
    <w:basedOn w:val="DefaultParagraphFont"/>
    <w:uiPriority w:val="99"/>
    <w:semiHidden/>
    <w:unhideWhenUsed/>
    <w:rsid w:val="003561CD"/>
    <w:rPr>
      <w:sz w:val="16"/>
      <w:szCs w:val="16"/>
    </w:rPr>
  </w:style>
  <w:style w:type="paragraph" w:styleId="CommentText">
    <w:name w:val="annotation text"/>
    <w:basedOn w:val="Normal"/>
    <w:link w:val="CommentTextChar"/>
    <w:uiPriority w:val="99"/>
    <w:unhideWhenUsed/>
    <w:rsid w:val="003561CD"/>
    <w:rPr>
      <w:sz w:val="20"/>
      <w:szCs w:val="20"/>
    </w:rPr>
  </w:style>
  <w:style w:type="character" w:customStyle="1" w:styleId="CommentTextChar">
    <w:name w:val="Comment Text Char"/>
    <w:basedOn w:val="DefaultParagraphFont"/>
    <w:link w:val="CommentText"/>
    <w:uiPriority w:val="99"/>
    <w:rsid w:val="003561CD"/>
    <w:rPr>
      <w:sz w:val="20"/>
      <w:szCs w:val="20"/>
    </w:rPr>
  </w:style>
  <w:style w:type="paragraph" w:styleId="CommentSubject">
    <w:name w:val="annotation subject"/>
    <w:basedOn w:val="CommentText"/>
    <w:next w:val="CommentText"/>
    <w:link w:val="CommentSubjectChar"/>
    <w:uiPriority w:val="99"/>
    <w:semiHidden/>
    <w:unhideWhenUsed/>
    <w:rsid w:val="003561CD"/>
    <w:rPr>
      <w:b/>
      <w:bCs/>
    </w:rPr>
  </w:style>
  <w:style w:type="character" w:customStyle="1" w:styleId="CommentSubjectChar">
    <w:name w:val="Comment Subject Char"/>
    <w:basedOn w:val="CommentTextChar"/>
    <w:link w:val="CommentSubject"/>
    <w:uiPriority w:val="99"/>
    <w:semiHidden/>
    <w:rsid w:val="003561CD"/>
    <w:rPr>
      <w:b/>
      <w:bCs/>
      <w:sz w:val="20"/>
      <w:szCs w:val="20"/>
    </w:rPr>
  </w:style>
  <w:style w:type="character" w:styleId="FollowedHyperlink">
    <w:name w:val="FollowedHyperlink"/>
    <w:basedOn w:val="DefaultParagraphFont"/>
    <w:uiPriority w:val="99"/>
    <w:semiHidden/>
    <w:unhideWhenUsed/>
    <w:rsid w:val="007B31B6"/>
    <w:rPr>
      <w:color w:val="800080" w:themeColor="followedHyperlink"/>
      <w:u w:val="single"/>
    </w:rPr>
  </w:style>
  <w:style w:type="table" w:styleId="TableGrid">
    <w:name w:val="Table Grid"/>
    <w:basedOn w:val="TableNormal"/>
    <w:uiPriority w:val="39"/>
    <w:rsid w:val="00C93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FE344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554589861">
      <w:bodyDiv w:val="1"/>
      <w:marLeft w:val="0"/>
      <w:marRight w:val="0"/>
      <w:marTop w:val="0"/>
      <w:marBottom w:val="0"/>
      <w:divBdr>
        <w:top w:val="none" w:sz="0" w:space="0" w:color="auto"/>
        <w:left w:val="none" w:sz="0" w:space="0" w:color="auto"/>
        <w:bottom w:val="none" w:sz="0" w:space="0" w:color="auto"/>
        <w:right w:val="none" w:sz="0" w:space="0" w:color="auto"/>
      </w:divBdr>
    </w:div>
    <w:div w:id="767509841">
      <w:bodyDiv w:val="1"/>
      <w:marLeft w:val="0"/>
      <w:marRight w:val="0"/>
      <w:marTop w:val="0"/>
      <w:marBottom w:val="0"/>
      <w:divBdr>
        <w:top w:val="none" w:sz="0" w:space="0" w:color="auto"/>
        <w:left w:val="none" w:sz="0" w:space="0" w:color="auto"/>
        <w:bottom w:val="none" w:sz="0" w:space="0" w:color="auto"/>
        <w:right w:val="none" w:sz="0" w:space="0" w:color="auto"/>
      </w:divBdr>
    </w:div>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898275802">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thena.ohdsi.org/search-terms/terms?domain=Type+Concept&amp;standardConcept=Standard&amp;page=1&amp;pageSize=15&amp;query="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hl7.org/fhir/us/mcode/StructureDefinition-mcode-genomic-variant-definitions.html" TargetMode="External"/><Relationship Id="rId21" Type="http://schemas.openxmlformats.org/officeDocument/2006/relationships/image" Target="media/image4.png"/><Relationship Id="rId42" Type="http://schemas.openxmlformats.org/officeDocument/2006/relationships/hyperlink" Target="http://terminology.hl7.org/CodeSystem/condition-clinical" TargetMode="External"/><Relationship Id="rId47" Type="http://schemas.openxmlformats.org/officeDocument/2006/relationships/hyperlink" Target="https://athena.ohdsi.org/search-terms/terms/764223" TargetMode="External"/><Relationship Id="rId63" Type="http://schemas.openxmlformats.org/officeDocument/2006/relationships/hyperlink" Target="http://hl7.org/fhir/summary.html" TargetMode="External"/><Relationship Id="rId68" Type="http://schemas.openxmlformats.org/officeDocument/2006/relationships/hyperlink" Target="https://ohdsi.github.io/TheBookOfOhdsi/" TargetMode="Externa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hyperlink" Target="http://hl7.org/fhir/R4/condition.html" TargetMode="External"/><Relationship Id="rId11" Type="http://schemas.openxmlformats.org/officeDocument/2006/relationships/hyperlink" Target="https://build.fhir.org/ig/HL7/fhir-omop-ig/" TargetMode="External"/><Relationship Id="rId24" Type="http://schemas.openxmlformats.org/officeDocument/2006/relationships/hyperlink" Target="http://hl7.org/fhir/us/mcode/StructureDefinition-mcode-genomic-variant.html" TargetMode="External"/><Relationship Id="rId32" Type="http://schemas.openxmlformats.org/officeDocument/2006/relationships/hyperlink" Target="http://hl7.org/fhir/us/core/STU6.1/StructureDefinition-us-core-condition-problems-health-concerns.html" TargetMode="External"/><Relationship Id="rId37" Type="http://schemas.openxmlformats.org/officeDocument/2006/relationships/hyperlink" Target="https://terminology.hl7.org/5.5.0/ValueSet-gender-identity.html" TargetMode="External"/><Relationship Id="rId40" Type="http://schemas.openxmlformats.org/officeDocument/2006/relationships/image" Target="media/image7.png"/><Relationship Id="rId45" Type="http://schemas.openxmlformats.org/officeDocument/2006/relationships/hyperlink" Target="http://hl7.org/fhir/person.html" TargetMode="External"/><Relationship Id="rId53" Type="http://schemas.openxmlformats.org/officeDocument/2006/relationships/hyperlink" Target="https://docs.github.com/en/account-and-profile/managing-subscriptions-and-notifications-on-github/setting-up-notifications/configuring-notifications" TargetMode="External"/><Relationship Id="rId58" Type="http://schemas.openxmlformats.org/officeDocument/2006/relationships/hyperlink" Target="http://hl7.org/fhir/R4/medicationrequest.html" TargetMode="External"/><Relationship Id="rId66" Type="http://schemas.openxmlformats.org/officeDocument/2006/relationships/hyperlink" Target="https://www.hl7.org/implement/standards/product_brief.cfm?product_id=186" TargetMode="External"/><Relationship Id="rId5" Type="http://schemas.openxmlformats.org/officeDocument/2006/relationships/webSettings" Target="webSettings.xml"/><Relationship Id="rId61" Type="http://schemas.openxmlformats.org/officeDocument/2006/relationships/hyperlink" Target="https://www.hl7.org/fhir/profiling.html" TargetMode="External"/><Relationship Id="rId19" Type="http://schemas.openxmlformats.org/officeDocument/2006/relationships/hyperlink" Target="https://ohdsi.github.io/CommonDataModel/cdm54.html" TargetMode="Externa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hyperlink" Target="http://hl7.org/fhir/us/mcode/StructureDefinition-mcode-genomic-variant-definitions.html" TargetMode="External"/><Relationship Id="rId30" Type="http://schemas.openxmlformats.org/officeDocument/2006/relationships/hyperlink" Target="http://hl7.org/fhir/R4/condition.html" TargetMode="External"/><Relationship Id="rId35" Type="http://schemas.openxmlformats.org/officeDocument/2006/relationships/hyperlink" Target="http://hl7.org/fhir/R4/datatypes.html" TargetMode="External"/><Relationship Id="rId43" Type="http://schemas.openxmlformats.org/officeDocument/2006/relationships/hyperlink" Target="https://build.fhir.org/valueset-medicationrequest-status.html" TargetMode="External"/><Relationship Id="rId48" Type="http://schemas.openxmlformats.org/officeDocument/2006/relationships/hyperlink" Target="https://hl7.org/fhir/r4/condition.html" TargetMode="External"/><Relationship Id="rId56" Type="http://schemas.openxmlformats.org/officeDocument/2006/relationships/hyperlink" Target="mailto:qi.yang1@iqvia.com" TargetMode="External"/><Relationship Id="rId64" Type="http://schemas.openxmlformats.org/officeDocument/2006/relationships/hyperlink" Target="http://hl7.org/fhir/" TargetMode="External"/><Relationship Id="rId69" Type="http://schemas.openxmlformats.org/officeDocument/2006/relationships/hyperlink" Target="https://ohdsi.github.io/TheBookOfOhdsi/Glossary.html" TargetMode="External"/><Relationship Id="rId8" Type="http://schemas.openxmlformats.org/officeDocument/2006/relationships/hyperlink" Target="https://ohdsi.github.io/TheBookOfOhdsi/" TargetMode="External"/><Relationship Id="rId51" Type="http://schemas.openxmlformats.org/officeDocument/2006/relationships/hyperlink" Target="http://terminology.hl7.org/CodeSystem/condition-clinical"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l7.org/fhir/observation.html" TargetMode="External"/><Relationship Id="rId25" Type="http://schemas.openxmlformats.org/officeDocument/2006/relationships/hyperlink" Target="http://hl7.org/fhir/us/mcode/StructureDefinition-mcode-genomic-variant-definitions.html" TargetMode="External"/><Relationship Id="rId33" Type="http://schemas.openxmlformats.org/officeDocument/2006/relationships/hyperlink" Target="http://hl7.org/fhir/R4/condition.html" TargetMode="External"/><Relationship Id="rId38" Type="http://schemas.openxmlformats.org/officeDocument/2006/relationships/image" Target="media/image6.png"/><Relationship Id="rId46" Type="http://schemas.openxmlformats.org/officeDocument/2006/relationships/hyperlink" Target="http://hl7.org/fhir/practitioner.html" TargetMode="External"/><Relationship Id="rId59" Type="http://schemas.openxmlformats.org/officeDocument/2006/relationships/hyperlink" Target="http://hl7.org/fhir/R4/medicationrequest.html" TargetMode="External"/><Relationship Id="rId67" Type="http://schemas.openxmlformats.org/officeDocument/2006/relationships/hyperlink" Target="http://www.hl7.org/implement/standards/product_brief.cfm?product_id=7" TargetMode="External"/><Relationship Id="rId20" Type="http://schemas.openxmlformats.org/officeDocument/2006/relationships/image" Target="media/image3.png"/><Relationship Id="rId41" Type="http://schemas.openxmlformats.org/officeDocument/2006/relationships/image" Target="media/image8.png"/><Relationship Id="rId54" Type="http://schemas.openxmlformats.org/officeDocument/2006/relationships/hyperlink" Target="mailto:mayT@mitre.org" TargetMode="External"/><Relationship Id="rId62" Type="http://schemas.openxmlformats.org/officeDocument/2006/relationships/hyperlink" Target="http://hl7.org/fhir/us/mcode/" TargetMode="External"/><Relationship Id="rId70" Type="http://schemas.openxmlformats.org/officeDocument/2006/relationships/hyperlink" Target="https://ohdsi.github.io/CommonData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ohdsi.github.io/CommonDataModel/cdm54.html" TargetMode="External"/><Relationship Id="rId28" Type="http://schemas.openxmlformats.org/officeDocument/2006/relationships/hyperlink" Target="http://hl7.org/fhir/R4/condition.html" TargetMode="External"/><Relationship Id="rId36" Type="http://schemas.openxmlformats.org/officeDocument/2006/relationships/hyperlink" Target="https://terminology.hl7.org/index.html" TargetMode="External"/><Relationship Id="rId49" Type="http://schemas.openxmlformats.org/officeDocument/2006/relationships/hyperlink" Target="https://hl7.org/fhir/R4/condition.html" TargetMode="External"/><Relationship Id="rId57" Type="http://schemas.openxmlformats.org/officeDocument/2006/relationships/hyperlink" Target="https://ohdsi.github.io/TheBookOfOhdsi/CommonDataModel.html" TargetMode="External"/><Relationship Id="rId10" Type="http://schemas.openxmlformats.org/officeDocument/2006/relationships/hyperlink" Target="https://build.fhir.org/ig/HL7/fhir-ips/" TargetMode="External"/><Relationship Id="rId31" Type="http://schemas.openxmlformats.org/officeDocument/2006/relationships/hyperlink" Target="http://hl7.org/fhir/R4/datatypes.html" TargetMode="External"/><Relationship Id="rId44" Type="http://schemas.openxmlformats.org/officeDocument/2006/relationships/hyperlink" Target="http://hl7.org/fhir/patient.html" TargetMode="External"/><Relationship Id="rId52" Type="http://schemas.openxmlformats.org/officeDocument/2006/relationships/hyperlink" Target="https://github.com/CodeX-HL7-FHIR-Accelerator/fhir2omop-cookbook/issues" TargetMode="External"/><Relationship Id="rId60" Type="http://schemas.openxmlformats.org/officeDocument/2006/relationships/hyperlink" Target="http://hl7.org/fhir/medication.html" TargetMode="External"/><Relationship Id="rId65" Type="http://schemas.openxmlformats.org/officeDocument/2006/relationships/hyperlink" Target="http://www.hl7.org/implement/standards/product_brief.cfm?product_id=185"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hyperlink" Target="https://browser.ihtsdotools.org/?perspective=full&amp;conceptId1=446141000124107&amp;edition=MAIN/2024-07-01&amp;release=&amp;languages=en&amp;latestRedirect=false" TargetMode="External"/><Relationship Id="rId34" Type="http://schemas.openxmlformats.org/officeDocument/2006/relationships/hyperlink" Target="http://hl7.org/fhir/R4/datatypes.html" TargetMode="External"/><Relationship Id="rId50" Type="http://schemas.openxmlformats.org/officeDocument/2006/relationships/hyperlink" Target="https://hl7.org/fhir/R4/valueset-condition-category.html" TargetMode="External"/><Relationship Id="rId55" Type="http://schemas.openxmlformats.org/officeDocument/2006/relationships/hyperlink" Target="mailto:guy.livne@moh.gov.il" TargetMode="External"/><Relationship Id="rId7" Type="http://schemas.openxmlformats.org/officeDocument/2006/relationships/endnotes" Target="endnotes.xml"/><Relationship Id="rId7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34</Pages>
  <Words>8385</Words>
  <Characters>47797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106</cp:revision>
  <dcterms:created xsi:type="dcterms:W3CDTF">2024-10-13T16:19:00Z</dcterms:created>
  <dcterms:modified xsi:type="dcterms:W3CDTF">2025-02-20T21:05:00Z</dcterms:modified>
</cp:coreProperties>
</file>