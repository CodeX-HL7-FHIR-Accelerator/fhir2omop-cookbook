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w:rsidR="00DB3123" w:rsidRDefault="00000000" w14:paraId="6D72FE52" w14:textId="77777777">
      <w:pPr>
        <w:pStyle w:val="Title"/>
      </w:pPr>
      <w:r>
        <w:t>FHIR-to-OMOP Cookbook</w:t>
      </w:r>
    </w:p>
    <w:p w:rsidR="00DB3123" w:rsidRDefault="00000000" w14:paraId="6F937A56" w14:textId="77777777">
      <w:pPr>
        <w:jc w:val="center"/>
      </w:pPr>
      <w:r>
        <w:t>Livne, G., Terry, M., Yang, Q.</w:t>
      </w:r>
    </w:p>
    <w:p w:rsidR="00DB3123" w:rsidRDefault="00DB3123" w14:paraId="07C91A53" w14:textId="77777777"/>
    <w:p w:rsidR="00DB3123" w:rsidRDefault="00DB3123" w14:paraId="490396FA" w14:textId="77777777"/>
    <w:sdt>
      <w:sdtPr>
        <w:id w:val="-1393412555"/>
        <w:docPartObj>
          <w:docPartGallery w:val="Table of Contents"/>
          <w:docPartUnique/>
        </w:docPartObj>
      </w:sdtPr>
      <w:sdtContent>
        <w:p w:rsidR="00395374" w:rsidRDefault="00DB3123" w14:paraId="019C75A8" w14:textId="143A3682">
          <w:pPr>
            <w:pStyle w:val="TOC1"/>
            <w:tabs>
              <w:tab w:val="left" w:pos="480"/>
              <w:tab w:val="right" w:pos="9800"/>
            </w:tabs>
            <w:rPr>
              <w:noProof/>
            </w:rPr>
          </w:pPr>
          <w:r>
            <w:fldChar w:fldCharType="begin"/>
          </w:r>
          <w:r>
            <w:instrText xml:space="preserve"> TOC \h \u \z \t "Heading 1,1,Heading 2,2,Heading 3,3,Heading 4,4,Heading 5,5,Heading 6,6,"</w:instrText>
          </w:r>
          <w:r>
            <w:fldChar w:fldCharType="separate"/>
          </w:r>
          <w:hyperlink w:history="1" w:anchor="_Toc180574115">
            <w:r w:rsidRPr="00DA2903" w:rsidR="00395374">
              <w:rPr>
                <w:rStyle w:val="Hyperlink"/>
                <w:noProof/>
              </w:rPr>
              <w:t>1</w:t>
            </w:r>
            <w:r w:rsidR="00395374">
              <w:rPr>
                <w:noProof/>
              </w:rPr>
              <w:tab/>
            </w:r>
            <w:r w:rsidRPr="00DA2903" w:rsidR="00395374">
              <w:rPr>
                <w:rStyle w:val="Hyperlink"/>
                <w:noProof/>
              </w:rPr>
              <w:t>Introduction</w:t>
            </w:r>
            <w:r w:rsidR="00395374">
              <w:rPr>
                <w:noProof/>
                <w:webHidden/>
              </w:rPr>
              <w:tab/>
            </w:r>
            <w:r w:rsidR="00395374">
              <w:rPr>
                <w:noProof/>
                <w:webHidden/>
              </w:rPr>
              <w:fldChar w:fldCharType="begin"/>
            </w:r>
            <w:r w:rsidR="00395374">
              <w:rPr>
                <w:noProof/>
                <w:webHidden/>
              </w:rPr>
              <w:instrText xml:space="preserve"> PAGEREF _Toc180574115 \h </w:instrText>
            </w:r>
            <w:r w:rsidR="00395374">
              <w:rPr>
                <w:noProof/>
                <w:webHidden/>
              </w:rPr>
            </w:r>
            <w:r w:rsidR="00395374">
              <w:rPr>
                <w:noProof/>
                <w:webHidden/>
              </w:rPr>
              <w:fldChar w:fldCharType="separate"/>
            </w:r>
            <w:r w:rsidR="00395374">
              <w:rPr>
                <w:noProof/>
                <w:webHidden/>
              </w:rPr>
              <w:t>2</w:t>
            </w:r>
            <w:r w:rsidR="00395374">
              <w:rPr>
                <w:noProof/>
                <w:webHidden/>
              </w:rPr>
              <w:fldChar w:fldCharType="end"/>
            </w:r>
          </w:hyperlink>
        </w:p>
        <w:p w:rsidR="00395374" w:rsidRDefault="00395374" w14:paraId="6A5A4C86" w14:textId="691982A3">
          <w:pPr>
            <w:pStyle w:val="TOC2"/>
            <w:tabs>
              <w:tab w:val="left" w:pos="960"/>
              <w:tab w:val="right" w:pos="9800"/>
            </w:tabs>
            <w:rPr>
              <w:noProof/>
            </w:rPr>
          </w:pPr>
          <w:hyperlink w:history="1" w:anchor="_Toc180574116">
            <w:r w:rsidRPr="00DA2903">
              <w:rPr>
                <w:rStyle w:val="Hyperlink"/>
                <w:noProof/>
              </w:rPr>
              <w:t>1.1</w:t>
            </w:r>
            <w:r>
              <w:rPr>
                <w:noProof/>
              </w:rPr>
              <w:tab/>
            </w:r>
            <w:r w:rsidRPr="00DA2903">
              <w:rPr>
                <w:rStyle w:val="Hyperlink"/>
                <w:noProof/>
              </w:rPr>
              <w:t>Purpose of the Guidebook</w:t>
            </w:r>
            <w:r>
              <w:rPr>
                <w:noProof/>
                <w:webHidden/>
              </w:rPr>
              <w:tab/>
            </w:r>
            <w:r>
              <w:rPr>
                <w:noProof/>
                <w:webHidden/>
              </w:rPr>
              <w:fldChar w:fldCharType="begin"/>
            </w:r>
            <w:r>
              <w:rPr>
                <w:noProof/>
                <w:webHidden/>
              </w:rPr>
              <w:instrText xml:space="preserve"> PAGEREF _Toc180574116 \h </w:instrText>
            </w:r>
            <w:r>
              <w:rPr>
                <w:noProof/>
                <w:webHidden/>
              </w:rPr>
            </w:r>
            <w:r>
              <w:rPr>
                <w:noProof/>
                <w:webHidden/>
              </w:rPr>
              <w:fldChar w:fldCharType="separate"/>
            </w:r>
            <w:r>
              <w:rPr>
                <w:noProof/>
                <w:webHidden/>
              </w:rPr>
              <w:t>2</w:t>
            </w:r>
            <w:r>
              <w:rPr>
                <w:noProof/>
                <w:webHidden/>
              </w:rPr>
              <w:fldChar w:fldCharType="end"/>
            </w:r>
          </w:hyperlink>
        </w:p>
        <w:p w:rsidR="00395374" w:rsidRDefault="00395374" w14:paraId="2536AE1D" w14:textId="40C19C05">
          <w:pPr>
            <w:pStyle w:val="TOC2"/>
            <w:tabs>
              <w:tab w:val="left" w:pos="960"/>
              <w:tab w:val="right" w:pos="9800"/>
            </w:tabs>
            <w:rPr>
              <w:noProof/>
            </w:rPr>
          </w:pPr>
          <w:hyperlink w:history="1" w:anchor="_Toc180574117">
            <w:r w:rsidRPr="00DA2903">
              <w:rPr>
                <w:rStyle w:val="Hyperlink"/>
                <w:noProof/>
              </w:rPr>
              <w:t>1.2</w:t>
            </w:r>
            <w:r>
              <w:rPr>
                <w:noProof/>
              </w:rPr>
              <w:tab/>
            </w:r>
            <w:r w:rsidRPr="00DA2903">
              <w:rPr>
                <w:rStyle w:val="Hyperlink"/>
                <w:noProof/>
              </w:rPr>
              <w:t>Target Audience</w:t>
            </w:r>
            <w:r>
              <w:rPr>
                <w:noProof/>
                <w:webHidden/>
              </w:rPr>
              <w:tab/>
            </w:r>
            <w:r>
              <w:rPr>
                <w:noProof/>
                <w:webHidden/>
              </w:rPr>
              <w:fldChar w:fldCharType="begin"/>
            </w:r>
            <w:r>
              <w:rPr>
                <w:noProof/>
                <w:webHidden/>
              </w:rPr>
              <w:instrText xml:space="preserve"> PAGEREF _Toc180574117 \h </w:instrText>
            </w:r>
            <w:r>
              <w:rPr>
                <w:noProof/>
                <w:webHidden/>
              </w:rPr>
            </w:r>
            <w:r>
              <w:rPr>
                <w:noProof/>
                <w:webHidden/>
              </w:rPr>
              <w:fldChar w:fldCharType="separate"/>
            </w:r>
            <w:r>
              <w:rPr>
                <w:noProof/>
                <w:webHidden/>
              </w:rPr>
              <w:t>3</w:t>
            </w:r>
            <w:r>
              <w:rPr>
                <w:noProof/>
                <w:webHidden/>
              </w:rPr>
              <w:fldChar w:fldCharType="end"/>
            </w:r>
          </w:hyperlink>
        </w:p>
        <w:p w:rsidR="00395374" w:rsidRDefault="00395374" w14:paraId="3DC25006" w14:textId="0E4CCA71">
          <w:pPr>
            <w:pStyle w:val="TOC2"/>
            <w:tabs>
              <w:tab w:val="left" w:pos="960"/>
              <w:tab w:val="right" w:pos="9800"/>
            </w:tabs>
            <w:rPr>
              <w:noProof/>
            </w:rPr>
          </w:pPr>
          <w:hyperlink w:history="1" w:anchor="_Toc180574118">
            <w:r w:rsidRPr="00DA2903">
              <w:rPr>
                <w:rStyle w:val="Hyperlink"/>
                <w:noProof/>
              </w:rPr>
              <w:t>1.3</w:t>
            </w:r>
            <w:r>
              <w:rPr>
                <w:noProof/>
              </w:rPr>
              <w:tab/>
            </w:r>
            <w:r w:rsidRPr="00DA2903">
              <w:rPr>
                <w:rStyle w:val="Hyperlink"/>
                <w:noProof/>
              </w:rPr>
              <w:t>Scope and Assumptions</w:t>
            </w:r>
            <w:r>
              <w:rPr>
                <w:noProof/>
                <w:webHidden/>
              </w:rPr>
              <w:tab/>
            </w:r>
            <w:r>
              <w:rPr>
                <w:noProof/>
                <w:webHidden/>
              </w:rPr>
              <w:fldChar w:fldCharType="begin"/>
            </w:r>
            <w:r>
              <w:rPr>
                <w:noProof/>
                <w:webHidden/>
              </w:rPr>
              <w:instrText xml:space="preserve"> PAGEREF _Toc180574118 \h </w:instrText>
            </w:r>
            <w:r>
              <w:rPr>
                <w:noProof/>
                <w:webHidden/>
              </w:rPr>
            </w:r>
            <w:r>
              <w:rPr>
                <w:noProof/>
                <w:webHidden/>
              </w:rPr>
              <w:fldChar w:fldCharType="separate"/>
            </w:r>
            <w:r>
              <w:rPr>
                <w:noProof/>
                <w:webHidden/>
              </w:rPr>
              <w:t>3</w:t>
            </w:r>
            <w:r>
              <w:rPr>
                <w:noProof/>
                <w:webHidden/>
              </w:rPr>
              <w:fldChar w:fldCharType="end"/>
            </w:r>
          </w:hyperlink>
        </w:p>
        <w:p w:rsidR="00395374" w:rsidRDefault="00395374" w14:paraId="6284C693" w14:textId="793D4018">
          <w:pPr>
            <w:pStyle w:val="TOC2"/>
            <w:tabs>
              <w:tab w:val="left" w:pos="960"/>
              <w:tab w:val="right" w:pos="9800"/>
            </w:tabs>
            <w:rPr>
              <w:noProof/>
            </w:rPr>
          </w:pPr>
          <w:hyperlink w:history="1" w:anchor="_Toc180574119">
            <w:r w:rsidRPr="00DA2903">
              <w:rPr>
                <w:rStyle w:val="Hyperlink"/>
                <w:noProof/>
              </w:rPr>
              <w:t>1.4</w:t>
            </w:r>
            <w:r>
              <w:rPr>
                <w:noProof/>
              </w:rPr>
              <w:tab/>
            </w:r>
            <w:r w:rsidRPr="00DA2903">
              <w:rPr>
                <w:rStyle w:val="Hyperlink"/>
                <w:noProof/>
              </w:rPr>
              <w:t>Background</w:t>
            </w:r>
            <w:r>
              <w:rPr>
                <w:noProof/>
                <w:webHidden/>
              </w:rPr>
              <w:tab/>
            </w:r>
            <w:r>
              <w:rPr>
                <w:noProof/>
                <w:webHidden/>
              </w:rPr>
              <w:fldChar w:fldCharType="begin"/>
            </w:r>
            <w:r>
              <w:rPr>
                <w:noProof/>
                <w:webHidden/>
              </w:rPr>
              <w:instrText xml:space="preserve"> PAGEREF _Toc180574119 \h </w:instrText>
            </w:r>
            <w:r>
              <w:rPr>
                <w:noProof/>
                <w:webHidden/>
              </w:rPr>
            </w:r>
            <w:r>
              <w:rPr>
                <w:noProof/>
                <w:webHidden/>
              </w:rPr>
              <w:fldChar w:fldCharType="separate"/>
            </w:r>
            <w:r>
              <w:rPr>
                <w:noProof/>
                <w:webHidden/>
              </w:rPr>
              <w:t>3</w:t>
            </w:r>
            <w:r>
              <w:rPr>
                <w:noProof/>
                <w:webHidden/>
              </w:rPr>
              <w:fldChar w:fldCharType="end"/>
            </w:r>
          </w:hyperlink>
        </w:p>
        <w:p w:rsidR="00395374" w:rsidRDefault="00395374" w14:paraId="1AC2F1C9" w14:textId="63A4D02A">
          <w:pPr>
            <w:pStyle w:val="TOC3"/>
            <w:tabs>
              <w:tab w:val="left" w:pos="1440"/>
              <w:tab w:val="right" w:pos="9800"/>
            </w:tabs>
            <w:rPr>
              <w:noProof/>
            </w:rPr>
          </w:pPr>
          <w:hyperlink w:history="1" w:anchor="_Toc180574120">
            <w:r w:rsidRPr="00DA2903">
              <w:rPr>
                <w:rStyle w:val="Hyperlink"/>
                <w:noProof/>
              </w:rPr>
              <w:t>1.4.1</w:t>
            </w:r>
            <w:r>
              <w:rPr>
                <w:noProof/>
              </w:rPr>
              <w:tab/>
            </w:r>
            <w:r w:rsidRPr="00DA2903">
              <w:rPr>
                <w:rStyle w:val="Hyperlink"/>
                <w:noProof/>
              </w:rPr>
              <w:t>Conventions</w:t>
            </w:r>
            <w:r>
              <w:rPr>
                <w:noProof/>
                <w:webHidden/>
              </w:rPr>
              <w:tab/>
            </w:r>
            <w:r>
              <w:rPr>
                <w:noProof/>
                <w:webHidden/>
              </w:rPr>
              <w:fldChar w:fldCharType="begin"/>
            </w:r>
            <w:r>
              <w:rPr>
                <w:noProof/>
                <w:webHidden/>
              </w:rPr>
              <w:instrText xml:space="preserve"> PAGEREF _Toc180574120 \h </w:instrText>
            </w:r>
            <w:r>
              <w:rPr>
                <w:noProof/>
                <w:webHidden/>
              </w:rPr>
            </w:r>
            <w:r>
              <w:rPr>
                <w:noProof/>
                <w:webHidden/>
              </w:rPr>
              <w:fldChar w:fldCharType="separate"/>
            </w:r>
            <w:r>
              <w:rPr>
                <w:noProof/>
                <w:webHidden/>
              </w:rPr>
              <w:t>4</w:t>
            </w:r>
            <w:r>
              <w:rPr>
                <w:noProof/>
                <w:webHidden/>
              </w:rPr>
              <w:fldChar w:fldCharType="end"/>
            </w:r>
          </w:hyperlink>
        </w:p>
        <w:p w:rsidR="00395374" w:rsidRDefault="00395374" w14:paraId="43C27393" w14:textId="03AC4C1A">
          <w:pPr>
            <w:pStyle w:val="TOC1"/>
            <w:tabs>
              <w:tab w:val="left" w:pos="480"/>
              <w:tab w:val="right" w:pos="9800"/>
            </w:tabs>
            <w:rPr>
              <w:noProof/>
            </w:rPr>
          </w:pPr>
          <w:hyperlink w:history="1" w:anchor="_Toc180574121">
            <w:r w:rsidRPr="00DA2903">
              <w:rPr>
                <w:rStyle w:val="Hyperlink"/>
                <w:noProof/>
              </w:rPr>
              <w:t>2</w:t>
            </w:r>
            <w:r>
              <w:rPr>
                <w:noProof/>
              </w:rPr>
              <w:tab/>
            </w:r>
            <w:r w:rsidRPr="00DA2903">
              <w:rPr>
                <w:rStyle w:val="Hyperlink"/>
                <w:noProof/>
              </w:rPr>
              <w:t>Mapping Principles and Methodology</w:t>
            </w:r>
            <w:r>
              <w:rPr>
                <w:noProof/>
                <w:webHidden/>
              </w:rPr>
              <w:tab/>
            </w:r>
            <w:r>
              <w:rPr>
                <w:noProof/>
                <w:webHidden/>
              </w:rPr>
              <w:fldChar w:fldCharType="begin"/>
            </w:r>
            <w:r>
              <w:rPr>
                <w:noProof/>
                <w:webHidden/>
              </w:rPr>
              <w:instrText xml:space="preserve"> PAGEREF _Toc180574121 \h </w:instrText>
            </w:r>
            <w:r>
              <w:rPr>
                <w:noProof/>
                <w:webHidden/>
              </w:rPr>
            </w:r>
            <w:r>
              <w:rPr>
                <w:noProof/>
                <w:webHidden/>
              </w:rPr>
              <w:fldChar w:fldCharType="separate"/>
            </w:r>
            <w:r>
              <w:rPr>
                <w:noProof/>
                <w:webHidden/>
              </w:rPr>
              <w:t>4</w:t>
            </w:r>
            <w:r>
              <w:rPr>
                <w:noProof/>
                <w:webHidden/>
              </w:rPr>
              <w:fldChar w:fldCharType="end"/>
            </w:r>
          </w:hyperlink>
        </w:p>
        <w:p w:rsidR="00395374" w:rsidRDefault="00395374" w14:paraId="15D8BA27" w14:textId="7A33B916">
          <w:pPr>
            <w:pStyle w:val="TOC2"/>
            <w:tabs>
              <w:tab w:val="left" w:pos="960"/>
              <w:tab w:val="right" w:pos="9800"/>
            </w:tabs>
            <w:rPr>
              <w:noProof/>
            </w:rPr>
          </w:pPr>
          <w:hyperlink w:history="1" w:anchor="_Toc180574122">
            <w:r w:rsidRPr="00DA2903">
              <w:rPr>
                <w:rStyle w:val="Hyperlink"/>
                <w:noProof/>
              </w:rPr>
              <w:t>2.1</w:t>
            </w:r>
            <w:r>
              <w:rPr>
                <w:noProof/>
              </w:rPr>
              <w:tab/>
            </w:r>
            <w:r w:rsidRPr="00DA2903">
              <w:rPr>
                <w:rStyle w:val="Hyperlink"/>
                <w:noProof/>
              </w:rPr>
              <w:t>Holistic Approach to Mapping</w:t>
            </w:r>
            <w:r>
              <w:rPr>
                <w:noProof/>
                <w:webHidden/>
              </w:rPr>
              <w:tab/>
            </w:r>
            <w:r>
              <w:rPr>
                <w:noProof/>
                <w:webHidden/>
              </w:rPr>
              <w:fldChar w:fldCharType="begin"/>
            </w:r>
            <w:r>
              <w:rPr>
                <w:noProof/>
                <w:webHidden/>
              </w:rPr>
              <w:instrText xml:space="preserve"> PAGEREF _Toc180574122 \h </w:instrText>
            </w:r>
            <w:r>
              <w:rPr>
                <w:noProof/>
                <w:webHidden/>
              </w:rPr>
            </w:r>
            <w:r>
              <w:rPr>
                <w:noProof/>
                <w:webHidden/>
              </w:rPr>
              <w:fldChar w:fldCharType="separate"/>
            </w:r>
            <w:r>
              <w:rPr>
                <w:noProof/>
                <w:webHidden/>
              </w:rPr>
              <w:t>4</w:t>
            </w:r>
            <w:r>
              <w:rPr>
                <w:noProof/>
                <w:webHidden/>
              </w:rPr>
              <w:fldChar w:fldCharType="end"/>
            </w:r>
          </w:hyperlink>
        </w:p>
        <w:p w:rsidR="00395374" w:rsidRDefault="00395374" w14:paraId="366A254A" w14:textId="140B6093">
          <w:pPr>
            <w:pStyle w:val="TOC1"/>
            <w:tabs>
              <w:tab w:val="left" w:pos="480"/>
              <w:tab w:val="right" w:pos="9800"/>
            </w:tabs>
            <w:rPr>
              <w:noProof/>
            </w:rPr>
          </w:pPr>
          <w:hyperlink w:history="1" w:anchor="_Toc180574123">
            <w:r w:rsidRPr="00DA2903">
              <w:rPr>
                <w:rStyle w:val="Hyperlink"/>
                <w:noProof/>
              </w:rPr>
              <w:t>3</w:t>
            </w:r>
            <w:r>
              <w:rPr>
                <w:noProof/>
              </w:rPr>
              <w:tab/>
            </w:r>
            <w:r w:rsidRPr="00DA2903">
              <w:rPr>
                <w:rStyle w:val="Hyperlink"/>
                <w:noProof/>
              </w:rPr>
              <w:t>Lessons learned from actual FHIR to OMOP transformations</w:t>
            </w:r>
            <w:r>
              <w:rPr>
                <w:noProof/>
                <w:webHidden/>
              </w:rPr>
              <w:tab/>
            </w:r>
            <w:r>
              <w:rPr>
                <w:noProof/>
                <w:webHidden/>
              </w:rPr>
              <w:fldChar w:fldCharType="begin"/>
            </w:r>
            <w:r>
              <w:rPr>
                <w:noProof/>
                <w:webHidden/>
              </w:rPr>
              <w:instrText xml:space="preserve"> PAGEREF _Toc180574123 \h </w:instrText>
            </w:r>
            <w:r>
              <w:rPr>
                <w:noProof/>
                <w:webHidden/>
              </w:rPr>
            </w:r>
            <w:r>
              <w:rPr>
                <w:noProof/>
                <w:webHidden/>
              </w:rPr>
              <w:fldChar w:fldCharType="separate"/>
            </w:r>
            <w:r>
              <w:rPr>
                <w:noProof/>
                <w:webHidden/>
              </w:rPr>
              <w:t>6</w:t>
            </w:r>
            <w:r>
              <w:rPr>
                <w:noProof/>
                <w:webHidden/>
              </w:rPr>
              <w:fldChar w:fldCharType="end"/>
            </w:r>
          </w:hyperlink>
        </w:p>
        <w:p w:rsidR="00395374" w:rsidRDefault="00395374" w14:paraId="2125476D" w14:textId="4D1B9F50">
          <w:pPr>
            <w:pStyle w:val="TOC1"/>
            <w:tabs>
              <w:tab w:val="left" w:pos="480"/>
              <w:tab w:val="right" w:pos="9800"/>
            </w:tabs>
            <w:rPr>
              <w:noProof/>
            </w:rPr>
          </w:pPr>
          <w:hyperlink w:history="1" w:anchor="_Toc180574124">
            <w:r w:rsidRPr="00DA2903">
              <w:rPr>
                <w:rStyle w:val="Hyperlink"/>
                <w:noProof/>
              </w:rPr>
              <w:t>4</w:t>
            </w:r>
            <w:r>
              <w:rPr>
                <w:noProof/>
              </w:rPr>
              <w:tab/>
            </w:r>
            <w:r w:rsidRPr="00DA2903">
              <w:rPr>
                <w:rStyle w:val="Hyperlink"/>
                <w:noProof/>
              </w:rPr>
              <w:t>Practical Examples and Case Studies</w:t>
            </w:r>
            <w:r>
              <w:rPr>
                <w:noProof/>
                <w:webHidden/>
              </w:rPr>
              <w:tab/>
            </w:r>
            <w:r>
              <w:rPr>
                <w:noProof/>
                <w:webHidden/>
              </w:rPr>
              <w:fldChar w:fldCharType="begin"/>
            </w:r>
            <w:r>
              <w:rPr>
                <w:noProof/>
                <w:webHidden/>
              </w:rPr>
              <w:instrText xml:space="preserve"> PAGEREF _Toc180574124 \h </w:instrText>
            </w:r>
            <w:r>
              <w:rPr>
                <w:noProof/>
                <w:webHidden/>
              </w:rPr>
            </w:r>
            <w:r>
              <w:rPr>
                <w:noProof/>
                <w:webHidden/>
              </w:rPr>
              <w:fldChar w:fldCharType="separate"/>
            </w:r>
            <w:r>
              <w:rPr>
                <w:noProof/>
                <w:webHidden/>
              </w:rPr>
              <w:t>6</w:t>
            </w:r>
            <w:r>
              <w:rPr>
                <w:noProof/>
                <w:webHidden/>
              </w:rPr>
              <w:fldChar w:fldCharType="end"/>
            </w:r>
          </w:hyperlink>
        </w:p>
        <w:p w:rsidR="00395374" w:rsidRDefault="00395374" w14:paraId="2E31D546" w14:textId="2E065F1C">
          <w:pPr>
            <w:pStyle w:val="TOC2"/>
            <w:tabs>
              <w:tab w:val="left" w:pos="960"/>
              <w:tab w:val="right" w:pos="9800"/>
            </w:tabs>
            <w:rPr>
              <w:noProof/>
            </w:rPr>
          </w:pPr>
          <w:hyperlink w:history="1" w:anchor="_Toc180574125">
            <w:r w:rsidRPr="00DA2903">
              <w:rPr>
                <w:rStyle w:val="Hyperlink"/>
                <w:noProof/>
              </w:rPr>
              <w:t>4.1</w:t>
            </w:r>
            <w:r>
              <w:rPr>
                <w:noProof/>
              </w:rPr>
              <w:tab/>
            </w:r>
            <w:r w:rsidRPr="00DA2903">
              <w:rPr>
                <w:rStyle w:val="Hyperlink"/>
                <w:noProof/>
              </w:rPr>
              <w:t>General Patterns</w:t>
            </w:r>
            <w:r>
              <w:rPr>
                <w:noProof/>
                <w:webHidden/>
              </w:rPr>
              <w:tab/>
            </w:r>
            <w:r>
              <w:rPr>
                <w:noProof/>
                <w:webHidden/>
              </w:rPr>
              <w:fldChar w:fldCharType="begin"/>
            </w:r>
            <w:r>
              <w:rPr>
                <w:noProof/>
                <w:webHidden/>
              </w:rPr>
              <w:instrText xml:space="preserve"> PAGEREF _Toc180574125 \h </w:instrText>
            </w:r>
            <w:r>
              <w:rPr>
                <w:noProof/>
                <w:webHidden/>
              </w:rPr>
            </w:r>
            <w:r>
              <w:rPr>
                <w:noProof/>
                <w:webHidden/>
              </w:rPr>
              <w:fldChar w:fldCharType="separate"/>
            </w:r>
            <w:r>
              <w:rPr>
                <w:noProof/>
                <w:webHidden/>
              </w:rPr>
              <w:t>6</w:t>
            </w:r>
            <w:r>
              <w:rPr>
                <w:noProof/>
                <w:webHidden/>
              </w:rPr>
              <w:fldChar w:fldCharType="end"/>
            </w:r>
          </w:hyperlink>
        </w:p>
        <w:p w:rsidR="00395374" w:rsidRDefault="00395374" w14:paraId="48CFAC81" w14:textId="47D75C76">
          <w:pPr>
            <w:pStyle w:val="TOC3"/>
            <w:tabs>
              <w:tab w:val="left" w:pos="1440"/>
              <w:tab w:val="right" w:pos="9800"/>
            </w:tabs>
            <w:rPr>
              <w:noProof/>
            </w:rPr>
          </w:pPr>
          <w:hyperlink w:history="1" w:anchor="_Toc180574126">
            <w:r w:rsidRPr="00DA2903">
              <w:rPr>
                <w:rStyle w:val="Hyperlink"/>
                <w:noProof/>
              </w:rPr>
              <w:t>4.1.1</w:t>
            </w:r>
            <w:r>
              <w:rPr>
                <w:noProof/>
              </w:rPr>
              <w:tab/>
            </w:r>
            <w:r w:rsidRPr="00DA2903">
              <w:rPr>
                <w:rStyle w:val="Hyperlink"/>
                <w:noProof/>
              </w:rPr>
              <w:t>What not to map</w:t>
            </w:r>
            <w:r>
              <w:rPr>
                <w:noProof/>
                <w:webHidden/>
              </w:rPr>
              <w:tab/>
            </w:r>
            <w:r>
              <w:rPr>
                <w:noProof/>
                <w:webHidden/>
              </w:rPr>
              <w:fldChar w:fldCharType="begin"/>
            </w:r>
            <w:r>
              <w:rPr>
                <w:noProof/>
                <w:webHidden/>
              </w:rPr>
              <w:instrText xml:space="preserve"> PAGEREF _Toc180574126 \h </w:instrText>
            </w:r>
            <w:r>
              <w:rPr>
                <w:noProof/>
                <w:webHidden/>
              </w:rPr>
            </w:r>
            <w:r>
              <w:rPr>
                <w:noProof/>
                <w:webHidden/>
              </w:rPr>
              <w:fldChar w:fldCharType="separate"/>
            </w:r>
            <w:r>
              <w:rPr>
                <w:noProof/>
                <w:webHidden/>
              </w:rPr>
              <w:t>6</w:t>
            </w:r>
            <w:r>
              <w:rPr>
                <w:noProof/>
                <w:webHidden/>
              </w:rPr>
              <w:fldChar w:fldCharType="end"/>
            </w:r>
          </w:hyperlink>
        </w:p>
        <w:p w:rsidR="00395374" w:rsidRDefault="00395374" w14:paraId="6219B50A" w14:textId="383EA733">
          <w:pPr>
            <w:pStyle w:val="TOC3"/>
            <w:tabs>
              <w:tab w:val="left" w:pos="1440"/>
              <w:tab w:val="right" w:pos="9800"/>
            </w:tabs>
            <w:rPr>
              <w:noProof/>
            </w:rPr>
          </w:pPr>
          <w:hyperlink w:history="1" w:anchor="_Toc180574127">
            <w:r w:rsidRPr="00DA2903">
              <w:rPr>
                <w:rStyle w:val="Hyperlink"/>
                <w:noProof/>
              </w:rPr>
              <w:t>4.1.2</w:t>
            </w:r>
            <w:r>
              <w:rPr>
                <w:noProof/>
              </w:rPr>
              <w:tab/>
            </w:r>
            <w:r w:rsidRPr="00DA2903">
              <w:rPr>
                <w:rStyle w:val="Hyperlink"/>
                <w:noProof/>
              </w:rPr>
              <w:t>The FHIR concept map is equivalent to the source-to-concept-map table in OMOP CDM.</w:t>
            </w:r>
            <w:r>
              <w:rPr>
                <w:noProof/>
                <w:webHidden/>
              </w:rPr>
              <w:tab/>
            </w:r>
            <w:r>
              <w:rPr>
                <w:noProof/>
                <w:webHidden/>
              </w:rPr>
              <w:fldChar w:fldCharType="begin"/>
            </w:r>
            <w:r>
              <w:rPr>
                <w:noProof/>
                <w:webHidden/>
              </w:rPr>
              <w:instrText xml:space="preserve"> PAGEREF _Toc180574127 \h </w:instrText>
            </w:r>
            <w:r>
              <w:rPr>
                <w:noProof/>
                <w:webHidden/>
              </w:rPr>
            </w:r>
            <w:r>
              <w:rPr>
                <w:noProof/>
                <w:webHidden/>
              </w:rPr>
              <w:fldChar w:fldCharType="separate"/>
            </w:r>
            <w:r>
              <w:rPr>
                <w:noProof/>
                <w:webHidden/>
              </w:rPr>
              <w:t>7</w:t>
            </w:r>
            <w:r>
              <w:rPr>
                <w:noProof/>
                <w:webHidden/>
              </w:rPr>
              <w:fldChar w:fldCharType="end"/>
            </w:r>
          </w:hyperlink>
        </w:p>
        <w:p w:rsidR="00395374" w:rsidRDefault="00395374" w14:paraId="0F433B38" w14:textId="59B174A6">
          <w:pPr>
            <w:pStyle w:val="TOC3"/>
            <w:tabs>
              <w:tab w:val="left" w:pos="1440"/>
              <w:tab w:val="right" w:pos="9800"/>
            </w:tabs>
            <w:rPr>
              <w:noProof/>
            </w:rPr>
          </w:pPr>
          <w:hyperlink w:history="1" w:anchor="_Toc180574128">
            <w:r w:rsidRPr="00DA2903">
              <w:rPr>
                <w:rStyle w:val="Hyperlink"/>
                <w:noProof/>
              </w:rPr>
              <w:t>4.1.3</w:t>
            </w:r>
            <w:r>
              <w:rPr>
                <w:noProof/>
              </w:rPr>
              <w:tab/>
            </w:r>
            <w:r w:rsidRPr="00DA2903">
              <w:rPr>
                <w:rStyle w:val="Hyperlink"/>
                <w:noProof/>
              </w:rPr>
              <w:t>Aligning FHIR and OMOP statuses</w:t>
            </w:r>
            <w:r>
              <w:rPr>
                <w:noProof/>
                <w:webHidden/>
              </w:rPr>
              <w:tab/>
            </w:r>
            <w:r>
              <w:rPr>
                <w:noProof/>
                <w:webHidden/>
              </w:rPr>
              <w:fldChar w:fldCharType="begin"/>
            </w:r>
            <w:r>
              <w:rPr>
                <w:noProof/>
                <w:webHidden/>
              </w:rPr>
              <w:instrText xml:space="preserve"> PAGEREF _Toc180574128 \h </w:instrText>
            </w:r>
            <w:r>
              <w:rPr>
                <w:noProof/>
                <w:webHidden/>
              </w:rPr>
            </w:r>
            <w:r>
              <w:rPr>
                <w:noProof/>
                <w:webHidden/>
              </w:rPr>
              <w:fldChar w:fldCharType="separate"/>
            </w:r>
            <w:r>
              <w:rPr>
                <w:noProof/>
                <w:webHidden/>
              </w:rPr>
              <w:t>9</w:t>
            </w:r>
            <w:r>
              <w:rPr>
                <w:noProof/>
                <w:webHidden/>
              </w:rPr>
              <w:fldChar w:fldCharType="end"/>
            </w:r>
          </w:hyperlink>
        </w:p>
        <w:p w:rsidR="00395374" w:rsidRDefault="00395374" w14:paraId="21438D1E" w14:textId="6B5C35E4">
          <w:pPr>
            <w:pStyle w:val="TOC3"/>
            <w:tabs>
              <w:tab w:val="left" w:pos="1440"/>
              <w:tab w:val="right" w:pos="9800"/>
            </w:tabs>
            <w:rPr>
              <w:noProof/>
            </w:rPr>
          </w:pPr>
          <w:hyperlink w:history="1" w:anchor="_Toc180574129">
            <w:r w:rsidRPr="00DA2903">
              <w:rPr>
                <w:rStyle w:val="Hyperlink"/>
                <w:noProof/>
              </w:rPr>
              <w:t>4.1.4</w:t>
            </w:r>
            <w:r>
              <w:rPr>
                <w:noProof/>
              </w:rPr>
              <w:tab/>
            </w:r>
            <w:r w:rsidRPr="00DA2903">
              <w:rPr>
                <w:rStyle w:val="Hyperlink"/>
                <w:noProof/>
              </w:rPr>
              <w:t>Aligning Pre- and Post-coordinated concepts</w:t>
            </w:r>
            <w:r>
              <w:rPr>
                <w:noProof/>
                <w:webHidden/>
              </w:rPr>
              <w:tab/>
            </w:r>
            <w:r>
              <w:rPr>
                <w:noProof/>
                <w:webHidden/>
              </w:rPr>
              <w:fldChar w:fldCharType="begin"/>
            </w:r>
            <w:r>
              <w:rPr>
                <w:noProof/>
                <w:webHidden/>
              </w:rPr>
              <w:instrText xml:space="preserve"> PAGEREF _Toc180574129 \h </w:instrText>
            </w:r>
            <w:r>
              <w:rPr>
                <w:noProof/>
                <w:webHidden/>
              </w:rPr>
            </w:r>
            <w:r>
              <w:rPr>
                <w:noProof/>
                <w:webHidden/>
              </w:rPr>
              <w:fldChar w:fldCharType="separate"/>
            </w:r>
            <w:r>
              <w:rPr>
                <w:noProof/>
                <w:webHidden/>
              </w:rPr>
              <w:t>10</w:t>
            </w:r>
            <w:r>
              <w:rPr>
                <w:noProof/>
                <w:webHidden/>
              </w:rPr>
              <w:fldChar w:fldCharType="end"/>
            </w:r>
          </w:hyperlink>
        </w:p>
        <w:p w:rsidR="00395374" w:rsidRDefault="00395374" w14:paraId="37896D19" w14:textId="0150C9F7">
          <w:pPr>
            <w:pStyle w:val="TOC3"/>
            <w:tabs>
              <w:tab w:val="left" w:pos="1440"/>
              <w:tab w:val="right" w:pos="9800"/>
            </w:tabs>
            <w:rPr>
              <w:noProof/>
            </w:rPr>
          </w:pPr>
          <w:hyperlink w:history="1" w:anchor="_Toc180574130">
            <w:r w:rsidRPr="00DA2903">
              <w:rPr>
                <w:rStyle w:val="Hyperlink"/>
                <w:noProof/>
              </w:rPr>
              <w:t>4.1.5</w:t>
            </w:r>
            <w:r>
              <w:rPr>
                <w:noProof/>
              </w:rPr>
              <w:tab/>
            </w:r>
            <w:r w:rsidRPr="00DA2903">
              <w:rPr>
                <w:rStyle w:val="Hyperlink"/>
                <w:noProof/>
              </w:rPr>
              <w:t>Capturing and maintaining new concepts which do not exist today in any standard</w:t>
            </w:r>
            <w:r>
              <w:rPr>
                <w:noProof/>
                <w:webHidden/>
              </w:rPr>
              <w:tab/>
            </w:r>
            <w:r>
              <w:rPr>
                <w:noProof/>
                <w:webHidden/>
              </w:rPr>
              <w:fldChar w:fldCharType="begin"/>
            </w:r>
            <w:r>
              <w:rPr>
                <w:noProof/>
                <w:webHidden/>
              </w:rPr>
              <w:instrText xml:space="preserve"> PAGEREF _Toc180574130 \h </w:instrText>
            </w:r>
            <w:r>
              <w:rPr>
                <w:noProof/>
                <w:webHidden/>
              </w:rPr>
            </w:r>
            <w:r>
              <w:rPr>
                <w:noProof/>
                <w:webHidden/>
              </w:rPr>
              <w:fldChar w:fldCharType="separate"/>
            </w:r>
            <w:r>
              <w:rPr>
                <w:noProof/>
                <w:webHidden/>
              </w:rPr>
              <w:t>11</w:t>
            </w:r>
            <w:r>
              <w:rPr>
                <w:noProof/>
                <w:webHidden/>
              </w:rPr>
              <w:fldChar w:fldCharType="end"/>
            </w:r>
          </w:hyperlink>
        </w:p>
        <w:p w:rsidR="00395374" w:rsidRDefault="00395374" w14:paraId="2E2B3093" w14:textId="21D098A4">
          <w:pPr>
            <w:pStyle w:val="TOC3"/>
            <w:tabs>
              <w:tab w:val="left" w:pos="1440"/>
              <w:tab w:val="right" w:pos="9800"/>
            </w:tabs>
            <w:rPr>
              <w:noProof/>
            </w:rPr>
          </w:pPr>
          <w:hyperlink w:history="1" w:anchor="_Toc180574131">
            <w:r w:rsidRPr="00DA2903">
              <w:rPr>
                <w:rStyle w:val="Hyperlink"/>
                <w:noProof/>
              </w:rPr>
              <w:t>4.1.6</w:t>
            </w:r>
            <w:r>
              <w:rPr>
                <w:noProof/>
              </w:rPr>
              <w:tab/>
            </w:r>
            <w:r w:rsidRPr="00DA2903">
              <w:rPr>
                <w:rStyle w:val="Hyperlink"/>
                <w:noProof/>
              </w:rPr>
              <w:t>Certain constructs do not exist in OMOP but are required by FHIR.</w:t>
            </w:r>
            <w:r>
              <w:rPr>
                <w:noProof/>
                <w:webHidden/>
              </w:rPr>
              <w:tab/>
            </w:r>
            <w:r>
              <w:rPr>
                <w:noProof/>
                <w:webHidden/>
              </w:rPr>
              <w:fldChar w:fldCharType="begin"/>
            </w:r>
            <w:r>
              <w:rPr>
                <w:noProof/>
                <w:webHidden/>
              </w:rPr>
              <w:instrText xml:space="preserve"> PAGEREF _Toc180574131 \h </w:instrText>
            </w:r>
            <w:r>
              <w:rPr>
                <w:noProof/>
                <w:webHidden/>
              </w:rPr>
            </w:r>
            <w:r>
              <w:rPr>
                <w:noProof/>
                <w:webHidden/>
              </w:rPr>
              <w:fldChar w:fldCharType="separate"/>
            </w:r>
            <w:r>
              <w:rPr>
                <w:noProof/>
                <w:webHidden/>
              </w:rPr>
              <w:t>11</w:t>
            </w:r>
            <w:r>
              <w:rPr>
                <w:noProof/>
                <w:webHidden/>
              </w:rPr>
              <w:fldChar w:fldCharType="end"/>
            </w:r>
          </w:hyperlink>
        </w:p>
        <w:p w:rsidR="00395374" w:rsidRDefault="00395374" w14:paraId="49F33EBC" w14:textId="3D2E40C7">
          <w:pPr>
            <w:pStyle w:val="TOC3"/>
            <w:tabs>
              <w:tab w:val="left" w:pos="1440"/>
              <w:tab w:val="right" w:pos="9800"/>
            </w:tabs>
            <w:rPr>
              <w:noProof/>
            </w:rPr>
          </w:pPr>
          <w:hyperlink w:history="1" w:anchor="_Toc180574132">
            <w:r w:rsidRPr="00DA2903">
              <w:rPr>
                <w:rStyle w:val="Hyperlink"/>
                <w:noProof/>
              </w:rPr>
              <w:t>4.1.7</w:t>
            </w:r>
            <w:r>
              <w:rPr>
                <w:noProof/>
              </w:rPr>
              <w:tab/>
            </w:r>
            <w:r w:rsidRPr="00DA2903">
              <w:rPr>
                <w:rStyle w:val="Hyperlink"/>
                <w:noProof/>
              </w:rPr>
              <w:t>Mapping FHIR extensions</w:t>
            </w:r>
            <w:r>
              <w:rPr>
                <w:noProof/>
                <w:webHidden/>
              </w:rPr>
              <w:tab/>
            </w:r>
            <w:r>
              <w:rPr>
                <w:noProof/>
                <w:webHidden/>
              </w:rPr>
              <w:fldChar w:fldCharType="begin"/>
            </w:r>
            <w:r>
              <w:rPr>
                <w:noProof/>
                <w:webHidden/>
              </w:rPr>
              <w:instrText xml:space="preserve"> PAGEREF _Toc180574132 \h </w:instrText>
            </w:r>
            <w:r>
              <w:rPr>
                <w:noProof/>
                <w:webHidden/>
              </w:rPr>
            </w:r>
            <w:r>
              <w:rPr>
                <w:noProof/>
                <w:webHidden/>
              </w:rPr>
              <w:fldChar w:fldCharType="separate"/>
            </w:r>
            <w:r>
              <w:rPr>
                <w:noProof/>
                <w:webHidden/>
              </w:rPr>
              <w:t>11</w:t>
            </w:r>
            <w:r>
              <w:rPr>
                <w:noProof/>
                <w:webHidden/>
              </w:rPr>
              <w:fldChar w:fldCharType="end"/>
            </w:r>
          </w:hyperlink>
        </w:p>
        <w:p w:rsidR="00395374" w:rsidRDefault="00395374" w14:paraId="13BA8924" w14:textId="55459DEF">
          <w:pPr>
            <w:pStyle w:val="TOC2"/>
            <w:tabs>
              <w:tab w:val="left" w:pos="960"/>
              <w:tab w:val="right" w:pos="9800"/>
            </w:tabs>
            <w:rPr>
              <w:noProof/>
            </w:rPr>
          </w:pPr>
          <w:hyperlink w:history="1" w:anchor="_Toc180574133">
            <w:r w:rsidRPr="00DA2903">
              <w:rPr>
                <w:rStyle w:val="Hyperlink"/>
                <w:noProof/>
              </w:rPr>
              <w:t>4.2</w:t>
            </w:r>
            <w:r>
              <w:rPr>
                <w:noProof/>
              </w:rPr>
              <w:tab/>
            </w:r>
            <w:r w:rsidRPr="00DA2903">
              <w:rPr>
                <w:rStyle w:val="Hyperlink"/>
                <w:noProof/>
              </w:rPr>
              <w:t>FHIR Patient, Person, and Practitioner Patterns</w:t>
            </w:r>
            <w:r>
              <w:rPr>
                <w:noProof/>
                <w:webHidden/>
              </w:rPr>
              <w:tab/>
            </w:r>
            <w:r>
              <w:rPr>
                <w:noProof/>
                <w:webHidden/>
              </w:rPr>
              <w:fldChar w:fldCharType="begin"/>
            </w:r>
            <w:r>
              <w:rPr>
                <w:noProof/>
                <w:webHidden/>
              </w:rPr>
              <w:instrText xml:space="preserve"> PAGEREF _Toc180574133 \h </w:instrText>
            </w:r>
            <w:r>
              <w:rPr>
                <w:noProof/>
                <w:webHidden/>
              </w:rPr>
            </w:r>
            <w:r>
              <w:rPr>
                <w:noProof/>
                <w:webHidden/>
              </w:rPr>
              <w:fldChar w:fldCharType="separate"/>
            </w:r>
            <w:r>
              <w:rPr>
                <w:noProof/>
                <w:webHidden/>
              </w:rPr>
              <w:t>11</w:t>
            </w:r>
            <w:r>
              <w:rPr>
                <w:noProof/>
                <w:webHidden/>
              </w:rPr>
              <w:fldChar w:fldCharType="end"/>
            </w:r>
          </w:hyperlink>
        </w:p>
        <w:p w:rsidR="00395374" w:rsidRDefault="00395374" w14:paraId="762BF18F" w14:textId="12A92C41">
          <w:pPr>
            <w:pStyle w:val="TOC3"/>
            <w:tabs>
              <w:tab w:val="left" w:pos="1440"/>
              <w:tab w:val="right" w:pos="9800"/>
            </w:tabs>
            <w:rPr>
              <w:noProof/>
            </w:rPr>
          </w:pPr>
          <w:hyperlink w:history="1" w:anchor="_Toc180574134">
            <w:r w:rsidRPr="00DA2903">
              <w:rPr>
                <w:rStyle w:val="Hyperlink"/>
                <w:noProof/>
              </w:rPr>
              <w:t>4.2.1</w:t>
            </w:r>
            <w:r>
              <w:rPr>
                <w:noProof/>
              </w:rPr>
              <w:tab/>
            </w:r>
            <w:r w:rsidRPr="00DA2903">
              <w:rPr>
                <w:rStyle w:val="Hyperlink"/>
                <w:noProof/>
              </w:rPr>
              <w:t>Pattern: Handling person names</w:t>
            </w:r>
            <w:r>
              <w:rPr>
                <w:noProof/>
                <w:webHidden/>
              </w:rPr>
              <w:tab/>
            </w:r>
            <w:r>
              <w:rPr>
                <w:noProof/>
                <w:webHidden/>
              </w:rPr>
              <w:fldChar w:fldCharType="begin"/>
            </w:r>
            <w:r>
              <w:rPr>
                <w:noProof/>
                <w:webHidden/>
              </w:rPr>
              <w:instrText xml:space="preserve"> PAGEREF _Toc180574134 \h </w:instrText>
            </w:r>
            <w:r>
              <w:rPr>
                <w:noProof/>
                <w:webHidden/>
              </w:rPr>
            </w:r>
            <w:r>
              <w:rPr>
                <w:noProof/>
                <w:webHidden/>
              </w:rPr>
              <w:fldChar w:fldCharType="separate"/>
            </w:r>
            <w:r>
              <w:rPr>
                <w:noProof/>
                <w:webHidden/>
              </w:rPr>
              <w:t>12</w:t>
            </w:r>
            <w:r>
              <w:rPr>
                <w:noProof/>
                <w:webHidden/>
              </w:rPr>
              <w:fldChar w:fldCharType="end"/>
            </w:r>
          </w:hyperlink>
        </w:p>
        <w:p w:rsidR="00395374" w:rsidRDefault="00395374" w14:paraId="0EDEDFBB" w14:textId="686791ED">
          <w:pPr>
            <w:pStyle w:val="TOC3"/>
            <w:tabs>
              <w:tab w:val="left" w:pos="1440"/>
              <w:tab w:val="right" w:pos="9800"/>
            </w:tabs>
            <w:rPr>
              <w:noProof/>
            </w:rPr>
          </w:pPr>
          <w:hyperlink w:history="1" w:anchor="_Toc180574135">
            <w:r w:rsidRPr="00DA2903">
              <w:rPr>
                <w:rStyle w:val="Hyperlink"/>
                <w:noProof/>
              </w:rPr>
              <w:t>4.2.2</w:t>
            </w:r>
            <w:r>
              <w:rPr>
                <w:noProof/>
              </w:rPr>
              <w:tab/>
            </w:r>
            <w:r w:rsidRPr="00DA2903">
              <w:rPr>
                <w:rStyle w:val="Hyperlink"/>
                <w:noProof/>
              </w:rPr>
              <w:t>FHIR.human-name exists</w:t>
            </w:r>
            <w:r>
              <w:rPr>
                <w:noProof/>
                <w:webHidden/>
              </w:rPr>
              <w:tab/>
            </w:r>
            <w:r>
              <w:rPr>
                <w:noProof/>
                <w:webHidden/>
              </w:rPr>
              <w:fldChar w:fldCharType="begin"/>
            </w:r>
            <w:r>
              <w:rPr>
                <w:noProof/>
                <w:webHidden/>
              </w:rPr>
              <w:instrText xml:space="preserve"> PAGEREF _Toc180574135 \h </w:instrText>
            </w:r>
            <w:r>
              <w:rPr>
                <w:noProof/>
                <w:webHidden/>
              </w:rPr>
            </w:r>
            <w:r>
              <w:rPr>
                <w:noProof/>
                <w:webHidden/>
              </w:rPr>
              <w:fldChar w:fldCharType="separate"/>
            </w:r>
            <w:r>
              <w:rPr>
                <w:noProof/>
                <w:webHidden/>
              </w:rPr>
              <w:t>12</w:t>
            </w:r>
            <w:r>
              <w:rPr>
                <w:noProof/>
                <w:webHidden/>
              </w:rPr>
              <w:fldChar w:fldCharType="end"/>
            </w:r>
          </w:hyperlink>
        </w:p>
        <w:p w:rsidR="00395374" w:rsidRDefault="00395374" w14:paraId="1739C840" w14:textId="0C6964B7">
          <w:pPr>
            <w:pStyle w:val="TOC2"/>
            <w:tabs>
              <w:tab w:val="left" w:pos="960"/>
              <w:tab w:val="right" w:pos="9800"/>
            </w:tabs>
            <w:rPr>
              <w:noProof/>
            </w:rPr>
          </w:pPr>
          <w:hyperlink w:history="1" w:anchor="_Toc180574136">
            <w:r w:rsidRPr="00DA2903">
              <w:rPr>
                <w:rStyle w:val="Hyperlink"/>
                <w:noProof/>
              </w:rPr>
              <w:t>4.3</w:t>
            </w:r>
            <w:r>
              <w:rPr>
                <w:noProof/>
              </w:rPr>
              <w:tab/>
            </w:r>
            <w:r w:rsidRPr="00DA2903">
              <w:rPr>
                <w:rStyle w:val="Hyperlink"/>
                <w:noProof/>
              </w:rPr>
              <w:t>FHIR Condition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_Toc180574136 \h </w:instrText>
            </w:r>
            <w:r>
              <w:rPr>
                <w:noProof/>
                <w:webHidden/>
              </w:rPr>
            </w:r>
            <w:r>
              <w:rPr>
                <w:noProof/>
                <w:webHidden/>
              </w:rPr>
              <w:fldChar w:fldCharType="separate"/>
            </w:r>
            <w:r>
              <w:rPr>
                <w:noProof/>
                <w:webHidden/>
              </w:rPr>
              <w:t>12</w:t>
            </w:r>
            <w:r>
              <w:rPr>
                <w:noProof/>
                <w:webHidden/>
              </w:rPr>
              <w:fldChar w:fldCharType="end"/>
            </w:r>
          </w:hyperlink>
        </w:p>
        <w:p w:rsidR="00395374" w:rsidRDefault="00395374" w14:paraId="1EC40563" w14:textId="260D2325">
          <w:pPr>
            <w:pStyle w:val="TOC3"/>
            <w:tabs>
              <w:tab w:val="left" w:pos="1440"/>
              <w:tab w:val="right" w:pos="9800"/>
            </w:tabs>
            <w:rPr>
              <w:noProof/>
            </w:rPr>
          </w:pPr>
          <w:hyperlink w:history="1" w:anchor="_Toc180574137">
            <w:r w:rsidRPr="00DA2903">
              <w:rPr>
                <w:rStyle w:val="Hyperlink"/>
                <w:noProof/>
              </w:rPr>
              <w:t>4.3.1</w:t>
            </w:r>
            <w:r>
              <w:rPr>
                <w:noProof/>
              </w:rPr>
              <w:tab/>
            </w:r>
            <w:r w:rsidRPr="00DA2903">
              <w:rPr>
                <w:rStyle w:val="Hyperlink"/>
                <w:noProof/>
              </w:rPr>
              <w:t>Condition.category</w:t>
            </w:r>
            <w:r>
              <w:rPr>
                <w:noProof/>
                <w:webHidden/>
              </w:rPr>
              <w:tab/>
            </w:r>
            <w:r>
              <w:rPr>
                <w:noProof/>
                <w:webHidden/>
              </w:rPr>
              <w:fldChar w:fldCharType="begin"/>
            </w:r>
            <w:r>
              <w:rPr>
                <w:noProof/>
                <w:webHidden/>
              </w:rPr>
              <w:instrText xml:space="preserve"> PAGEREF _Toc180574137 \h </w:instrText>
            </w:r>
            <w:r>
              <w:rPr>
                <w:noProof/>
                <w:webHidden/>
              </w:rPr>
            </w:r>
            <w:r>
              <w:rPr>
                <w:noProof/>
                <w:webHidden/>
              </w:rPr>
              <w:fldChar w:fldCharType="separate"/>
            </w:r>
            <w:r>
              <w:rPr>
                <w:noProof/>
                <w:webHidden/>
              </w:rPr>
              <w:t>12</w:t>
            </w:r>
            <w:r>
              <w:rPr>
                <w:noProof/>
                <w:webHidden/>
              </w:rPr>
              <w:fldChar w:fldCharType="end"/>
            </w:r>
          </w:hyperlink>
        </w:p>
        <w:p w:rsidR="00395374" w:rsidRDefault="00395374" w14:paraId="610F5B0A" w14:textId="6C781DDF">
          <w:pPr>
            <w:pStyle w:val="TOC3"/>
            <w:tabs>
              <w:tab w:val="left" w:pos="1440"/>
              <w:tab w:val="right" w:pos="9800"/>
            </w:tabs>
            <w:rPr>
              <w:noProof/>
            </w:rPr>
          </w:pPr>
          <w:hyperlink w:history="1" w:anchor="_Toc180574138">
            <w:r w:rsidRPr="00DA2903">
              <w:rPr>
                <w:rStyle w:val="Hyperlink"/>
                <w:noProof/>
              </w:rPr>
              <w:t>4.3.2</w:t>
            </w:r>
            <w:r>
              <w:rPr>
                <w:noProof/>
              </w:rPr>
              <w:tab/>
            </w:r>
            <w:r w:rsidRPr="00DA2903">
              <w:rPr>
                <w:rStyle w:val="Hyperlink"/>
                <w:noProof/>
              </w:rPr>
              <w:t>Condition.clinicalStatus</w:t>
            </w:r>
            <w:r>
              <w:rPr>
                <w:noProof/>
                <w:webHidden/>
              </w:rPr>
              <w:tab/>
            </w:r>
            <w:r>
              <w:rPr>
                <w:noProof/>
                <w:webHidden/>
              </w:rPr>
              <w:fldChar w:fldCharType="begin"/>
            </w:r>
            <w:r>
              <w:rPr>
                <w:noProof/>
                <w:webHidden/>
              </w:rPr>
              <w:instrText xml:space="preserve"> PAGEREF _Toc180574138 \h </w:instrText>
            </w:r>
            <w:r>
              <w:rPr>
                <w:noProof/>
                <w:webHidden/>
              </w:rPr>
            </w:r>
            <w:r>
              <w:rPr>
                <w:noProof/>
                <w:webHidden/>
              </w:rPr>
              <w:fldChar w:fldCharType="separate"/>
            </w:r>
            <w:r>
              <w:rPr>
                <w:noProof/>
                <w:webHidden/>
              </w:rPr>
              <w:t>13</w:t>
            </w:r>
            <w:r>
              <w:rPr>
                <w:noProof/>
                <w:webHidden/>
              </w:rPr>
              <w:fldChar w:fldCharType="end"/>
            </w:r>
          </w:hyperlink>
        </w:p>
        <w:p w:rsidR="00395374" w:rsidRDefault="00395374" w14:paraId="252471B1" w14:textId="6FAAD04B">
          <w:pPr>
            <w:pStyle w:val="TOC3"/>
            <w:tabs>
              <w:tab w:val="left" w:pos="1440"/>
              <w:tab w:val="right" w:pos="9800"/>
            </w:tabs>
            <w:rPr>
              <w:noProof/>
            </w:rPr>
          </w:pPr>
          <w:hyperlink w:history="1" w:anchor="_Toc180574139">
            <w:r w:rsidRPr="00DA2903">
              <w:rPr>
                <w:rStyle w:val="Hyperlink"/>
                <w:noProof/>
              </w:rPr>
              <w:t>4.3.3</w:t>
            </w:r>
            <w:r>
              <w:rPr>
                <w:noProof/>
              </w:rPr>
              <w:tab/>
            </w:r>
            <w:r w:rsidRPr="00DA2903">
              <w:rPr>
                <w:rStyle w:val="Hyperlink"/>
                <w:noProof/>
              </w:rPr>
              <w:t>Patient-stated Conditions</w:t>
            </w:r>
            <w:r>
              <w:rPr>
                <w:noProof/>
                <w:webHidden/>
              </w:rPr>
              <w:tab/>
            </w:r>
            <w:r>
              <w:rPr>
                <w:noProof/>
                <w:webHidden/>
              </w:rPr>
              <w:fldChar w:fldCharType="begin"/>
            </w:r>
            <w:r>
              <w:rPr>
                <w:noProof/>
                <w:webHidden/>
              </w:rPr>
              <w:instrText xml:space="preserve"> PAGEREF _Toc180574139 \h </w:instrText>
            </w:r>
            <w:r>
              <w:rPr>
                <w:noProof/>
                <w:webHidden/>
              </w:rPr>
            </w:r>
            <w:r>
              <w:rPr>
                <w:noProof/>
                <w:webHidden/>
              </w:rPr>
              <w:fldChar w:fldCharType="separate"/>
            </w:r>
            <w:r>
              <w:rPr>
                <w:noProof/>
                <w:webHidden/>
              </w:rPr>
              <w:t>13</w:t>
            </w:r>
            <w:r>
              <w:rPr>
                <w:noProof/>
                <w:webHidden/>
              </w:rPr>
              <w:fldChar w:fldCharType="end"/>
            </w:r>
          </w:hyperlink>
        </w:p>
        <w:p w:rsidR="00395374" w:rsidRDefault="00395374" w14:paraId="022A4BBA" w14:textId="1EB584DF">
          <w:pPr>
            <w:pStyle w:val="TOC2"/>
            <w:tabs>
              <w:tab w:val="left" w:pos="960"/>
              <w:tab w:val="right" w:pos="9800"/>
            </w:tabs>
            <w:rPr>
              <w:noProof/>
            </w:rPr>
          </w:pPr>
          <w:hyperlink w:history="1" w:anchor="_Toc180574140">
            <w:r w:rsidRPr="00DA2903">
              <w:rPr>
                <w:rStyle w:val="Hyperlink"/>
                <w:noProof/>
              </w:rPr>
              <w:t>4.4</w:t>
            </w:r>
            <w:r>
              <w:rPr>
                <w:noProof/>
              </w:rPr>
              <w:tab/>
            </w:r>
            <w:r w:rsidRPr="00DA2903">
              <w:rPr>
                <w:rStyle w:val="Hyperlink"/>
                <w:noProof/>
              </w:rPr>
              <w:t>FHIR Observation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_Toc180574140 \h </w:instrText>
            </w:r>
            <w:r>
              <w:rPr>
                <w:noProof/>
                <w:webHidden/>
              </w:rPr>
            </w:r>
            <w:r>
              <w:rPr>
                <w:noProof/>
                <w:webHidden/>
              </w:rPr>
              <w:fldChar w:fldCharType="separate"/>
            </w:r>
            <w:r>
              <w:rPr>
                <w:noProof/>
                <w:webHidden/>
              </w:rPr>
              <w:t>14</w:t>
            </w:r>
            <w:r>
              <w:rPr>
                <w:noProof/>
                <w:webHidden/>
              </w:rPr>
              <w:fldChar w:fldCharType="end"/>
            </w:r>
          </w:hyperlink>
        </w:p>
        <w:p w:rsidR="00395374" w:rsidRDefault="00395374" w14:paraId="2BA7C96E" w14:textId="25E9425C">
          <w:pPr>
            <w:pStyle w:val="TOC3"/>
            <w:tabs>
              <w:tab w:val="left" w:pos="1440"/>
              <w:tab w:val="right" w:pos="9800"/>
            </w:tabs>
            <w:rPr>
              <w:noProof/>
            </w:rPr>
          </w:pPr>
          <w:hyperlink w:history="1" w:anchor="_Toc180574141">
            <w:r w:rsidRPr="00DA2903">
              <w:rPr>
                <w:rStyle w:val="Hyperlink"/>
                <w:noProof/>
              </w:rPr>
              <w:t>4.4.1</w:t>
            </w:r>
            <w:r>
              <w:rPr>
                <w:noProof/>
              </w:rPr>
              <w:tab/>
            </w:r>
            <w:r w:rsidRPr="00DA2903">
              <w:rPr>
                <w:rStyle w:val="Hyperlink"/>
                <w:noProof/>
              </w:rPr>
              <w:t>Map by Category</w:t>
            </w:r>
            <w:r>
              <w:rPr>
                <w:noProof/>
                <w:webHidden/>
              </w:rPr>
              <w:tab/>
            </w:r>
            <w:r>
              <w:rPr>
                <w:noProof/>
                <w:webHidden/>
              </w:rPr>
              <w:fldChar w:fldCharType="begin"/>
            </w:r>
            <w:r>
              <w:rPr>
                <w:noProof/>
                <w:webHidden/>
              </w:rPr>
              <w:instrText xml:space="preserve"> PAGEREF _Toc180574141 \h </w:instrText>
            </w:r>
            <w:r>
              <w:rPr>
                <w:noProof/>
                <w:webHidden/>
              </w:rPr>
            </w:r>
            <w:r>
              <w:rPr>
                <w:noProof/>
                <w:webHidden/>
              </w:rPr>
              <w:fldChar w:fldCharType="separate"/>
            </w:r>
            <w:r>
              <w:rPr>
                <w:noProof/>
                <w:webHidden/>
              </w:rPr>
              <w:t>14</w:t>
            </w:r>
            <w:r>
              <w:rPr>
                <w:noProof/>
                <w:webHidden/>
              </w:rPr>
              <w:fldChar w:fldCharType="end"/>
            </w:r>
          </w:hyperlink>
        </w:p>
        <w:p w:rsidR="00395374" w:rsidRDefault="00395374" w14:paraId="5EE756E8" w14:textId="37D406D2">
          <w:pPr>
            <w:pStyle w:val="TOC3"/>
            <w:tabs>
              <w:tab w:val="left" w:pos="1440"/>
              <w:tab w:val="right" w:pos="9800"/>
            </w:tabs>
            <w:rPr>
              <w:noProof/>
            </w:rPr>
          </w:pPr>
          <w:hyperlink w:history="1" w:anchor="_Toc180574142">
            <w:r w:rsidRPr="00DA2903">
              <w:rPr>
                <w:rStyle w:val="Hyperlink"/>
                <w:noProof/>
              </w:rPr>
              <w:t>4.4.2</w:t>
            </w:r>
            <w:r>
              <w:rPr>
                <w:noProof/>
              </w:rPr>
              <w:tab/>
            </w:r>
            <w:r w:rsidRPr="00DA2903">
              <w:rPr>
                <w:rStyle w:val="Hyperlink"/>
                <w:noProof/>
              </w:rPr>
              <w:t>Grouping of FHIR Observation components into OMOP</w:t>
            </w:r>
            <w:r>
              <w:rPr>
                <w:noProof/>
                <w:webHidden/>
              </w:rPr>
              <w:tab/>
            </w:r>
            <w:r>
              <w:rPr>
                <w:noProof/>
                <w:webHidden/>
              </w:rPr>
              <w:fldChar w:fldCharType="begin"/>
            </w:r>
            <w:r>
              <w:rPr>
                <w:noProof/>
                <w:webHidden/>
              </w:rPr>
              <w:instrText xml:space="preserve"> PAGEREF _Toc180574142 \h </w:instrText>
            </w:r>
            <w:r>
              <w:rPr>
                <w:noProof/>
                <w:webHidden/>
              </w:rPr>
            </w:r>
            <w:r>
              <w:rPr>
                <w:noProof/>
                <w:webHidden/>
              </w:rPr>
              <w:fldChar w:fldCharType="separate"/>
            </w:r>
            <w:r>
              <w:rPr>
                <w:noProof/>
                <w:webHidden/>
              </w:rPr>
              <w:t>15</w:t>
            </w:r>
            <w:r>
              <w:rPr>
                <w:noProof/>
                <w:webHidden/>
              </w:rPr>
              <w:fldChar w:fldCharType="end"/>
            </w:r>
          </w:hyperlink>
        </w:p>
        <w:p w:rsidR="00395374" w:rsidRDefault="00395374" w14:paraId="6BFDD9DF" w14:textId="2159CB9A">
          <w:pPr>
            <w:pStyle w:val="TOC2"/>
            <w:tabs>
              <w:tab w:val="left" w:pos="960"/>
              <w:tab w:val="right" w:pos="9800"/>
            </w:tabs>
            <w:rPr>
              <w:noProof/>
            </w:rPr>
          </w:pPr>
          <w:hyperlink w:history="1" w:anchor="_Toc180574143">
            <w:r w:rsidRPr="00DA2903">
              <w:rPr>
                <w:rStyle w:val="Hyperlink"/>
                <w:noProof/>
              </w:rPr>
              <w:t>4.5</w:t>
            </w:r>
            <w:r>
              <w:rPr>
                <w:noProof/>
              </w:rPr>
              <w:tab/>
            </w:r>
            <w:r w:rsidRPr="00DA2903">
              <w:rPr>
                <w:rStyle w:val="Hyperlink"/>
                <w:noProof/>
              </w:rPr>
              <w:t>FHIR Medication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_Toc180574143 \h </w:instrText>
            </w:r>
            <w:r>
              <w:rPr>
                <w:noProof/>
                <w:webHidden/>
              </w:rPr>
            </w:r>
            <w:r>
              <w:rPr>
                <w:noProof/>
                <w:webHidden/>
              </w:rPr>
              <w:fldChar w:fldCharType="separate"/>
            </w:r>
            <w:r>
              <w:rPr>
                <w:noProof/>
                <w:webHidden/>
              </w:rPr>
              <w:t>16</w:t>
            </w:r>
            <w:r>
              <w:rPr>
                <w:noProof/>
                <w:webHidden/>
              </w:rPr>
              <w:fldChar w:fldCharType="end"/>
            </w:r>
          </w:hyperlink>
        </w:p>
        <w:p w:rsidR="00395374" w:rsidRDefault="00395374" w14:paraId="049C26D1" w14:textId="7B483A0C">
          <w:pPr>
            <w:pStyle w:val="TOC2"/>
            <w:tabs>
              <w:tab w:val="left" w:pos="960"/>
              <w:tab w:val="right" w:pos="9800"/>
            </w:tabs>
            <w:rPr>
              <w:noProof/>
            </w:rPr>
          </w:pPr>
          <w:hyperlink w:history="1" w:anchor="_Toc180574144">
            <w:r w:rsidRPr="00DA2903">
              <w:rPr>
                <w:rStyle w:val="Hyperlink"/>
                <w:noProof/>
              </w:rPr>
              <w:t>4.6</w:t>
            </w:r>
            <w:r>
              <w:rPr>
                <w:noProof/>
              </w:rPr>
              <w:tab/>
            </w:r>
            <w:r w:rsidRPr="00DA2903">
              <w:rPr>
                <w:rStyle w:val="Hyperlink"/>
                <w:noProof/>
              </w:rPr>
              <w:t>FHIR ServiceRequest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_Toc180574144 \h </w:instrText>
            </w:r>
            <w:r>
              <w:rPr>
                <w:noProof/>
                <w:webHidden/>
              </w:rPr>
            </w:r>
            <w:r>
              <w:rPr>
                <w:noProof/>
                <w:webHidden/>
              </w:rPr>
              <w:fldChar w:fldCharType="separate"/>
            </w:r>
            <w:r>
              <w:rPr>
                <w:noProof/>
                <w:webHidden/>
              </w:rPr>
              <w:t>16</w:t>
            </w:r>
            <w:r>
              <w:rPr>
                <w:noProof/>
                <w:webHidden/>
              </w:rPr>
              <w:fldChar w:fldCharType="end"/>
            </w:r>
          </w:hyperlink>
        </w:p>
        <w:p w:rsidR="00395374" w:rsidRDefault="00395374" w14:paraId="7589DB7E" w14:textId="4C32B6C1">
          <w:pPr>
            <w:pStyle w:val="TOC2"/>
            <w:tabs>
              <w:tab w:val="left" w:pos="960"/>
              <w:tab w:val="right" w:pos="9800"/>
            </w:tabs>
            <w:rPr>
              <w:noProof/>
            </w:rPr>
          </w:pPr>
          <w:hyperlink w:history="1" w:anchor="_Toc180574145">
            <w:r w:rsidRPr="00DA2903">
              <w:rPr>
                <w:rStyle w:val="Hyperlink"/>
                <w:noProof/>
              </w:rPr>
              <w:t>4.7</w:t>
            </w:r>
            <w:r>
              <w:rPr>
                <w:noProof/>
              </w:rPr>
              <w:tab/>
            </w:r>
            <w:r w:rsidRPr="00DA2903">
              <w:rPr>
                <w:rStyle w:val="Hyperlink"/>
                <w:noProof/>
              </w:rPr>
              <w:t>FHIR Procedure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_Toc180574145 \h </w:instrText>
            </w:r>
            <w:r>
              <w:rPr>
                <w:noProof/>
                <w:webHidden/>
              </w:rPr>
            </w:r>
            <w:r>
              <w:rPr>
                <w:noProof/>
                <w:webHidden/>
              </w:rPr>
              <w:fldChar w:fldCharType="separate"/>
            </w:r>
            <w:r>
              <w:rPr>
                <w:noProof/>
                <w:webHidden/>
              </w:rPr>
              <w:t>16</w:t>
            </w:r>
            <w:r>
              <w:rPr>
                <w:noProof/>
                <w:webHidden/>
              </w:rPr>
              <w:fldChar w:fldCharType="end"/>
            </w:r>
          </w:hyperlink>
        </w:p>
        <w:p w:rsidR="00395374" w:rsidRDefault="00395374" w14:paraId="44B65A1F" w14:textId="0AA96C8F">
          <w:pPr>
            <w:pStyle w:val="TOC1"/>
            <w:tabs>
              <w:tab w:val="left" w:pos="480"/>
              <w:tab w:val="right" w:pos="9800"/>
            </w:tabs>
            <w:rPr>
              <w:noProof/>
            </w:rPr>
          </w:pPr>
          <w:hyperlink w:history="1" w:anchor="_Toc180574146">
            <w:r w:rsidRPr="00DA2903">
              <w:rPr>
                <w:rStyle w:val="Hyperlink"/>
                <w:noProof/>
              </w:rPr>
              <w:t>5</w:t>
            </w:r>
            <w:r>
              <w:rPr>
                <w:noProof/>
              </w:rPr>
              <w:tab/>
            </w:r>
            <w:r w:rsidRPr="00DA2903">
              <w:rPr>
                <w:rStyle w:val="Hyperlink"/>
                <w:noProof/>
              </w:rPr>
              <w:t>Advanced Mapping Challenges</w:t>
            </w:r>
            <w:r>
              <w:rPr>
                <w:noProof/>
                <w:webHidden/>
              </w:rPr>
              <w:tab/>
            </w:r>
            <w:r>
              <w:rPr>
                <w:noProof/>
                <w:webHidden/>
              </w:rPr>
              <w:fldChar w:fldCharType="begin"/>
            </w:r>
            <w:r>
              <w:rPr>
                <w:noProof/>
                <w:webHidden/>
              </w:rPr>
              <w:instrText xml:space="preserve"> PAGEREF _Toc180574146 \h </w:instrText>
            </w:r>
            <w:r>
              <w:rPr>
                <w:noProof/>
                <w:webHidden/>
              </w:rPr>
            </w:r>
            <w:r>
              <w:rPr>
                <w:noProof/>
                <w:webHidden/>
              </w:rPr>
              <w:fldChar w:fldCharType="separate"/>
            </w:r>
            <w:r>
              <w:rPr>
                <w:noProof/>
                <w:webHidden/>
              </w:rPr>
              <w:t>16</w:t>
            </w:r>
            <w:r>
              <w:rPr>
                <w:noProof/>
                <w:webHidden/>
              </w:rPr>
              <w:fldChar w:fldCharType="end"/>
            </w:r>
          </w:hyperlink>
        </w:p>
        <w:p w:rsidR="00395374" w:rsidRDefault="00395374" w14:paraId="22AC3FF0" w14:textId="755778E0">
          <w:pPr>
            <w:pStyle w:val="TOC2"/>
            <w:tabs>
              <w:tab w:val="left" w:pos="960"/>
              <w:tab w:val="right" w:pos="9800"/>
            </w:tabs>
            <w:rPr>
              <w:noProof/>
            </w:rPr>
          </w:pPr>
          <w:hyperlink w:history="1" w:anchor="_Toc180574147">
            <w:r w:rsidRPr="00DA2903">
              <w:rPr>
                <w:rStyle w:val="Hyperlink"/>
                <w:noProof/>
              </w:rPr>
              <w:t>5.1</w:t>
            </w:r>
            <w:r>
              <w:rPr>
                <w:noProof/>
              </w:rPr>
              <w:tab/>
            </w:r>
            <w:r w:rsidRPr="00DA2903">
              <w:rPr>
                <w:rStyle w:val="Hyperlink"/>
                <w:noProof/>
              </w:rPr>
              <w:t>Handling complex mapping scenarios</w:t>
            </w:r>
            <w:r>
              <w:rPr>
                <w:noProof/>
                <w:webHidden/>
              </w:rPr>
              <w:tab/>
            </w:r>
            <w:r>
              <w:rPr>
                <w:noProof/>
                <w:webHidden/>
              </w:rPr>
              <w:fldChar w:fldCharType="begin"/>
            </w:r>
            <w:r>
              <w:rPr>
                <w:noProof/>
                <w:webHidden/>
              </w:rPr>
              <w:instrText xml:space="preserve"> PAGEREF _Toc180574147 \h </w:instrText>
            </w:r>
            <w:r>
              <w:rPr>
                <w:noProof/>
                <w:webHidden/>
              </w:rPr>
            </w:r>
            <w:r>
              <w:rPr>
                <w:noProof/>
                <w:webHidden/>
              </w:rPr>
              <w:fldChar w:fldCharType="separate"/>
            </w:r>
            <w:r>
              <w:rPr>
                <w:noProof/>
                <w:webHidden/>
              </w:rPr>
              <w:t>16</w:t>
            </w:r>
            <w:r>
              <w:rPr>
                <w:noProof/>
                <w:webHidden/>
              </w:rPr>
              <w:fldChar w:fldCharType="end"/>
            </w:r>
          </w:hyperlink>
        </w:p>
        <w:p w:rsidR="00395374" w:rsidRDefault="00395374" w14:paraId="451DAA83" w14:textId="2C44B304">
          <w:pPr>
            <w:pStyle w:val="TOC3"/>
            <w:tabs>
              <w:tab w:val="left" w:pos="1440"/>
              <w:tab w:val="right" w:pos="9800"/>
            </w:tabs>
            <w:rPr>
              <w:noProof/>
            </w:rPr>
          </w:pPr>
          <w:hyperlink w:history="1" w:anchor="_Toc180574148">
            <w:r w:rsidRPr="00DA2903">
              <w:rPr>
                <w:rStyle w:val="Hyperlink"/>
                <w:noProof/>
              </w:rPr>
              <w:t>5.1.1</w:t>
            </w:r>
            <w:r>
              <w:rPr>
                <w:noProof/>
              </w:rPr>
              <w:tab/>
            </w:r>
            <w:r w:rsidRPr="00DA2903">
              <w:rPr>
                <w:rStyle w:val="Hyperlink"/>
                <w:noProof/>
              </w:rPr>
              <w:t>Bidirectional Transformations</w:t>
            </w:r>
            <w:r>
              <w:rPr>
                <w:noProof/>
                <w:webHidden/>
              </w:rPr>
              <w:tab/>
            </w:r>
            <w:r>
              <w:rPr>
                <w:noProof/>
                <w:webHidden/>
              </w:rPr>
              <w:fldChar w:fldCharType="begin"/>
            </w:r>
            <w:r>
              <w:rPr>
                <w:noProof/>
                <w:webHidden/>
              </w:rPr>
              <w:instrText xml:space="preserve"> PAGEREF _Toc180574148 \h </w:instrText>
            </w:r>
            <w:r>
              <w:rPr>
                <w:noProof/>
                <w:webHidden/>
              </w:rPr>
            </w:r>
            <w:r>
              <w:rPr>
                <w:noProof/>
                <w:webHidden/>
              </w:rPr>
              <w:fldChar w:fldCharType="separate"/>
            </w:r>
            <w:r>
              <w:rPr>
                <w:noProof/>
                <w:webHidden/>
              </w:rPr>
              <w:t>16</w:t>
            </w:r>
            <w:r>
              <w:rPr>
                <w:noProof/>
                <w:webHidden/>
              </w:rPr>
              <w:fldChar w:fldCharType="end"/>
            </w:r>
          </w:hyperlink>
        </w:p>
        <w:p w:rsidR="00395374" w:rsidRDefault="00395374" w14:paraId="1E2332A4" w14:textId="6E971D08">
          <w:pPr>
            <w:pStyle w:val="TOC3"/>
            <w:tabs>
              <w:tab w:val="left" w:pos="1440"/>
              <w:tab w:val="right" w:pos="9800"/>
            </w:tabs>
            <w:rPr>
              <w:noProof/>
            </w:rPr>
          </w:pPr>
          <w:hyperlink w:history="1" w:anchor="_Toc180574149">
            <w:r w:rsidRPr="00DA2903">
              <w:rPr>
                <w:rStyle w:val="Hyperlink"/>
                <w:noProof/>
              </w:rPr>
              <w:t>5.1.2</w:t>
            </w:r>
            <w:r>
              <w:rPr>
                <w:noProof/>
              </w:rPr>
              <w:tab/>
            </w:r>
            <w:r w:rsidRPr="00DA2903">
              <w:rPr>
                <w:rStyle w:val="Hyperlink"/>
                <w:noProof/>
              </w:rPr>
              <w:t>Rare Data Elements</w:t>
            </w:r>
            <w:r>
              <w:rPr>
                <w:noProof/>
                <w:webHidden/>
              </w:rPr>
              <w:tab/>
            </w:r>
            <w:r>
              <w:rPr>
                <w:noProof/>
                <w:webHidden/>
              </w:rPr>
              <w:fldChar w:fldCharType="begin"/>
            </w:r>
            <w:r>
              <w:rPr>
                <w:noProof/>
                <w:webHidden/>
              </w:rPr>
              <w:instrText xml:space="preserve"> PAGEREF _Toc180574149 \h </w:instrText>
            </w:r>
            <w:r>
              <w:rPr>
                <w:noProof/>
                <w:webHidden/>
              </w:rPr>
            </w:r>
            <w:r>
              <w:rPr>
                <w:noProof/>
                <w:webHidden/>
              </w:rPr>
              <w:fldChar w:fldCharType="separate"/>
            </w:r>
            <w:r>
              <w:rPr>
                <w:noProof/>
                <w:webHidden/>
              </w:rPr>
              <w:t>17</w:t>
            </w:r>
            <w:r>
              <w:rPr>
                <w:noProof/>
                <w:webHidden/>
              </w:rPr>
              <w:fldChar w:fldCharType="end"/>
            </w:r>
          </w:hyperlink>
        </w:p>
        <w:p w:rsidR="00395374" w:rsidRDefault="00395374" w14:paraId="475A8941" w14:textId="7A3584F7">
          <w:pPr>
            <w:pStyle w:val="TOC2"/>
            <w:tabs>
              <w:tab w:val="left" w:pos="960"/>
              <w:tab w:val="right" w:pos="9800"/>
            </w:tabs>
            <w:rPr>
              <w:noProof/>
            </w:rPr>
          </w:pPr>
          <w:hyperlink w:history="1" w:anchor="_Toc180574150">
            <w:r w:rsidRPr="00DA2903">
              <w:rPr>
                <w:rStyle w:val="Hyperlink"/>
                <w:noProof/>
              </w:rPr>
              <w:t>5.2</w:t>
            </w:r>
            <w:r>
              <w:rPr>
                <w:noProof/>
              </w:rPr>
              <w:tab/>
            </w:r>
            <w:r w:rsidRPr="00DA2903">
              <w:rPr>
                <w:rStyle w:val="Hyperlink"/>
                <w:noProof/>
              </w:rPr>
              <w:t>Managing discrepancies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_Toc180574150 \h </w:instrText>
            </w:r>
            <w:r>
              <w:rPr>
                <w:noProof/>
                <w:webHidden/>
              </w:rPr>
            </w:r>
            <w:r>
              <w:rPr>
                <w:noProof/>
                <w:webHidden/>
              </w:rPr>
              <w:fldChar w:fldCharType="separate"/>
            </w:r>
            <w:r>
              <w:rPr>
                <w:noProof/>
                <w:webHidden/>
              </w:rPr>
              <w:t>17</w:t>
            </w:r>
            <w:r>
              <w:rPr>
                <w:noProof/>
                <w:webHidden/>
              </w:rPr>
              <w:fldChar w:fldCharType="end"/>
            </w:r>
          </w:hyperlink>
        </w:p>
        <w:p w:rsidR="00395374" w:rsidRDefault="00395374" w14:paraId="77506DFC" w14:textId="7C28A8B1">
          <w:pPr>
            <w:pStyle w:val="TOC2"/>
            <w:tabs>
              <w:tab w:val="left" w:pos="960"/>
              <w:tab w:val="right" w:pos="9800"/>
            </w:tabs>
            <w:rPr>
              <w:noProof/>
            </w:rPr>
          </w:pPr>
          <w:hyperlink w:history="1" w:anchor="_Toc180574151">
            <w:r w:rsidRPr="00DA2903">
              <w:rPr>
                <w:rStyle w:val="Hyperlink"/>
                <w:noProof/>
              </w:rPr>
              <w:t>5.3</w:t>
            </w:r>
            <w:r>
              <w:rPr>
                <w:noProof/>
              </w:rPr>
              <w:tab/>
            </w:r>
            <w:r w:rsidRPr="00DA2903">
              <w:rPr>
                <w:rStyle w:val="Hyperlink"/>
                <w:noProof/>
              </w:rPr>
              <w:t>Maintaining data fidelity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_Toc180574151 \h </w:instrText>
            </w:r>
            <w:r>
              <w:rPr>
                <w:noProof/>
                <w:webHidden/>
              </w:rPr>
            </w:r>
            <w:r>
              <w:rPr>
                <w:noProof/>
                <w:webHidden/>
              </w:rPr>
              <w:fldChar w:fldCharType="separate"/>
            </w:r>
            <w:r>
              <w:rPr>
                <w:noProof/>
                <w:webHidden/>
              </w:rPr>
              <w:t>17</w:t>
            </w:r>
            <w:r>
              <w:rPr>
                <w:noProof/>
                <w:webHidden/>
              </w:rPr>
              <w:fldChar w:fldCharType="end"/>
            </w:r>
          </w:hyperlink>
        </w:p>
        <w:p w:rsidR="00395374" w:rsidRDefault="00395374" w14:paraId="6398418C" w14:textId="4BBB170D">
          <w:pPr>
            <w:pStyle w:val="TOC1"/>
            <w:tabs>
              <w:tab w:val="left" w:pos="480"/>
              <w:tab w:val="right" w:pos="9800"/>
            </w:tabs>
            <w:rPr>
              <w:noProof/>
            </w:rPr>
          </w:pPr>
          <w:hyperlink w:history="1" w:anchor="_Toc180574152">
            <w:r w:rsidRPr="00DA2903">
              <w:rPr>
                <w:rStyle w:val="Hyperlink"/>
                <w:noProof/>
              </w:rPr>
              <w:t>6</w:t>
            </w:r>
            <w:r>
              <w:rPr>
                <w:noProof/>
              </w:rPr>
              <w:tab/>
            </w:r>
            <w:r w:rsidRPr="00DA2903">
              <w:rPr>
                <w:rStyle w:val="Hyperlink"/>
                <w:noProof/>
              </w:rPr>
              <w:t>Ongoing Updates and Community Contributions</w:t>
            </w:r>
            <w:r>
              <w:rPr>
                <w:noProof/>
                <w:webHidden/>
              </w:rPr>
              <w:tab/>
            </w:r>
            <w:r>
              <w:rPr>
                <w:noProof/>
                <w:webHidden/>
              </w:rPr>
              <w:fldChar w:fldCharType="begin"/>
            </w:r>
            <w:r>
              <w:rPr>
                <w:noProof/>
                <w:webHidden/>
              </w:rPr>
              <w:instrText xml:space="preserve"> PAGEREF _Toc180574152 \h </w:instrText>
            </w:r>
            <w:r>
              <w:rPr>
                <w:noProof/>
                <w:webHidden/>
              </w:rPr>
            </w:r>
            <w:r>
              <w:rPr>
                <w:noProof/>
                <w:webHidden/>
              </w:rPr>
              <w:fldChar w:fldCharType="separate"/>
            </w:r>
            <w:r>
              <w:rPr>
                <w:noProof/>
                <w:webHidden/>
              </w:rPr>
              <w:t>17</w:t>
            </w:r>
            <w:r>
              <w:rPr>
                <w:noProof/>
                <w:webHidden/>
              </w:rPr>
              <w:fldChar w:fldCharType="end"/>
            </w:r>
          </w:hyperlink>
        </w:p>
        <w:p w:rsidR="00395374" w:rsidRDefault="00395374" w14:paraId="6317925E" w14:textId="6D46E156">
          <w:pPr>
            <w:pStyle w:val="TOC1"/>
            <w:tabs>
              <w:tab w:val="left" w:pos="480"/>
              <w:tab w:val="right" w:pos="9800"/>
            </w:tabs>
            <w:rPr>
              <w:noProof/>
            </w:rPr>
          </w:pPr>
          <w:hyperlink w:history="1" w:anchor="_Toc180574153">
            <w:r w:rsidRPr="00DA2903">
              <w:rPr>
                <w:rStyle w:val="Hyperlink"/>
                <w:noProof/>
              </w:rPr>
              <w:t>7</w:t>
            </w:r>
            <w:r>
              <w:rPr>
                <w:noProof/>
              </w:rPr>
              <w:tab/>
            </w:r>
            <w:r w:rsidRPr="00DA2903">
              <w:rPr>
                <w:rStyle w:val="Hyperlink"/>
                <w:noProof/>
              </w:rPr>
              <w:t>Contact Information</w:t>
            </w:r>
            <w:r>
              <w:rPr>
                <w:noProof/>
                <w:webHidden/>
              </w:rPr>
              <w:tab/>
            </w:r>
            <w:r>
              <w:rPr>
                <w:noProof/>
                <w:webHidden/>
              </w:rPr>
              <w:fldChar w:fldCharType="begin"/>
            </w:r>
            <w:r>
              <w:rPr>
                <w:noProof/>
                <w:webHidden/>
              </w:rPr>
              <w:instrText xml:space="preserve"> PAGEREF _Toc180574153 \h </w:instrText>
            </w:r>
            <w:r>
              <w:rPr>
                <w:noProof/>
                <w:webHidden/>
              </w:rPr>
            </w:r>
            <w:r>
              <w:rPr>
                <w:noProof/>
                <w:webHidden/>
              </w:rPr>
              <w:fldChar w:fldCharType="separate"/>
            </w:r>
            <w:r>
              <w:rPr>
                <w:noProof/>
                <w:webHidden/>
              </w:rPr>
              <w:t>17</w:t>
            </w:r>
            <w:r>
              <w:rPr>
                <w:noProof/>
                <w:webHidden/>
              </w:rPr>
              <w:fldChar w:fldCharType="end"/>
            </w:r>
          </w:hyperlink>
        </w:p>
        <w:p w:rsidR="00395374" w:rsidRDefault="00395374" w14:paraId="1A56F951" w14:textId="5133215A">
          <w:pPr>
            <w:pStyle w:val="TOC1"/>
            <w:tabs>
              <w:tab w:val="left" w:pos="480"/>
              <w:tab w:val="right" w:pos="9800"/>
            </w:tabs>
            <w:rPr>
              <w:noProof/>
            </w:rPr>
          </w:pPr>
          <w:hyperlink w:history="1" w:anchor="_Toc180574154">
            <w:r w:rsidRPr="00DA2903">
              <w:rPr>
                <w:rStyle w:val="Hyperlink"/>
                <w:noProof/>
              </w:rPr>
              <w:t>8</w:t>
            </w:r>
            <w:r>
              <w:rPr>
                <w:noProof/>
              </w:rPr>
              <w:tab/>
            </w:r>
            <w:r w:rsidRPr="00DA2903">
              <w:rPr>
                <w:rStyle w:val="Hyperlink"/>
                <w:noProof/>
              </w:rPr>
              <w:t>Appendix A: Abbreviations</w:t>
            </w:r>
            <w:r>
              <w:rPr>
                <w:noProof/>
                <w:webHidden/>
              </w:rPr>
              <w:tab/>
            </w:r>
            <w:r>
              <w:rPr>
                <w:noProof/>
                <w:webHidden/>
              </w:rPr>
              <w:fldChar w:fldCharType="begin"/>
            </w:r>
            <w:r>
              <w:rPr>
                <w:noProof/>
                <w:webHidden/>
              </w:rPr>
              <w:instrText xml:space="preserve"> PAGEREF _Toc180574154 \h </w:instrText>
            </w:r>
            <w:r>
              <w:rPr>
                <w:noProof/>
                <w:webHidden/>
              </w:rPr>
            </w:r>
            <w:r>
              <w:rPr>
                <w:noProof/>
                <w:webHidden/>
              </w:rPr>
              <w:fldChar w:fldCharType="separate"/>
            </w:r>
            <w:r>
              <w:rPr>
                <w:noProof/>
                <w:webHidden/>
              </w:rPr>
              <w:t>17</w:t>
            </w:r>
            <w:r>
              <w:rPr>
                <w:noProof/>
                <w:webHidden/>
              </w:rPr>
              <w:fldChar w:fldCharType="end"/>
            </w:r>
          </w:hyperlink>
        </w:p>
        <w:p w:rsidR="00395374" w:rsidRDefault="00395374" w14:paraId="15A751C0" w14:textId="03968051">
          <w:pPr>
            <w:pStyle w:val="TOC1"/>
            <w:tabs>
              <w:tab w:val="left" w:pos="480"/>
              <w:tab w:val="right" w:pos="9800"/>
            </w:tabs>
            <w:rPr>
              <w:noProof/>
            </w:rPr>
          </w:pPr>
          <w:hyperlink w:history="1" w:anchor="_Toc180574155">
            <w:r w:rsidRPr="00DA2903">
              <w:rPr>
                <w:rStyle w:val="Hyperlink"/>
                <w:noProof/>
              </w:rPr>
              <w:t>9</w:t>
            </w:r>
            <w:r>
              <w:rPr>
                <w:noProof/>
              </w:rPr>
              <w:tab/>
            </w:r>
            <w:r w:rsidRPr="00DA2903">
              <w:rPr>
                <w:rStyle w:val="Hyperlink"/>
                <w:noProof/>
              </w:rPr>
              <w:t>Appendix B: Mapping recommendations for specific scenarios</w:t>
            </w:r>
            <w:r>
              <w:rPr>
                <w:noProof/>
                <w:webHidden/>
              </w:rPr>
              <w:tab/>
            </w:r>
            <w:r>
              <w:rPr>
                <w:noProof/>
                <w:webHidden/>
              </w:rPr>
              <w:fldChar w:fldCharType="begin"/>
            </w:r>
            <w:r>
              <w:rPr>
                <w:noProof/>
                <w:webHidden/>
              </w:rPr>
              <w:instrText xml:space="preserve"> PAGEREF _Toc180574155 \h </w:instrText>
            </w:r>
            <w:r>
              <w:rPr>
                <w:noProof/>
                <w:webHidden/>
              </w:rPr>
            </w:r>
            <w:r>
              <w:rPr>
                <w:noProof/>
                <w:webHidden/>
              </w:rPr>
              <w:fldChar w:fldCharType="separate"/>
            </w:r>
            <w:r>
              <w:rPr>
                <w:noProof/>
                <w:webHidden/>
              </w:rPr>
              <w:t>18</w:t>
            </w:r>
            <w:r>
              <w:rPr>
                <w:noProof/>
                <w:webHidden/>
              </w:rPr>
              <w:fldChar w:fldCharType="end"/>
            </w:r>
          </w:hyperlink>
        </w:p>
        <w:p w:rsidR="00395374" w:rsidRDefault="00395374" w14:paraId="4EF7E480" w14:textId="15BA7F77">
          <w:pPr>
            <w:pStyle w:val="TOC1"/>
            <w:tabs>
              <w:tab w:val="left" w:pos="720"/>
              <w:tab w:val="right" w:pos="9800"/>
            </w:tabs>
            <w:rPr>
              <w:noProof/>
            </w:rPr>
          </w:pPr>
          <w:hyperlink w:history="1" w:anchor="_Toc180574156">
            <w:r w:rsidRPr="00DA2903">
              <w:rPr>
                <w:rStyle w:val="Hyperlink"/>
                <w:noProof/>
              </w:rPr>
              <w:t>10</w:t>
            </w:r>
            <w:r>
              <w:rPr>
                <w:noProof/>
              </w:rPr>
              <w:tab/>
            </w:r>
            <w:r w:rsidRPr="00DA2903">
              <w:rPr>
                <w:rStyle w:val="Hyperlink"/>
                <w:noProof/>
              </w:rPr>
              <w:t>Appendix C: Comparing FHIR and OMOP Frameworks</w:t>
            </w:r>
            <w:r>
              <w:rPr>
                <w:noProof/>
                <w:webHidden/>
              </w:rPr>
              <w:tab/>
            </w:r>
            <w:r>
              <w:rPr>
                <w:noProof/>
                <w:webHidden/>
              </w:rPr>
              <w:fldChar w:fldCharType="begin"/>
            </w:r>
            <w:r>
              <w:rPr>
                <w:noProof/>
                <w:webHidden/>
              </w:rPr>
              <w:instrText xml:space="preserve"> PAGEREF _Toc180574156 \h </w:instrText>
            </w:r>
            <w:r>
              <w:rPr>
                <w:noProof/>
                <w:webHidden/>
              </w:rPr>
            </w:r>
            <w:r>
              <w:rPr>
                <w:noProof/>
                <w:webHidden/>
              </w:rPr>
              <w:fldChar w:fldCharType="separate"/>
            </w:r>
            <w:r>
              <w:rPr>
                <w:noProof/>
                <w:webHidden/>
              </w:rPr>
              <w:t>19</w:t>
            </w:r>
            <w:r>
              <w:rPr>
                <w:noProof/>
                <w:webHidden/>
              </w:rPr>
              <w:fldChar w:fldCharType="end"/>
            </w:r>
          </w:hyperlink>
        </w:p>
        <w:p w:rsidR="00395374" w:rsidRDefault="00395374" w14:paraId="1705F3B8" w14:textId="7A14870B">
          <w:pPr>
            <w:pStyle w:val="TOC2"/>
            <w:tabs>
              <w:tab w:val="left" w:pos="960"/>
              <w:tab w:val="right" w:pos="9800"/>
            </w:tabs>
            <w:rPr>
              <w:noProof/>
            </w:rPr>
          </w:pPr>
          <w:hyperlink w:history="1" w:anchor="_Toc180574157">
            <w:r w:rsidRPr="00DA2903">
              <w:rPr>
                <w:rStyle w:val="Hyperlink"/>
                <w:noProof/>
              </w:rPr>
              <w:t>10.1</w:t>
            </w:r>
            <w:r>
              <w:rPr>
                <w:noProof/>
              </w:rPr>
              <w:tab/>
            </w:r>
            <w:r w:rsidRPr="00DA2903">
              <w:rPr>
                <w:rStyle w:val="Hyperlink"/>
                <w:noProof/>
              </w:rPr>
              <w:t>Modeling in FHIR</w:t>
            </w:r>
            <w:r>
              <w:rPr>
                <w:noProof/>
                <w:webHidden/>
              </w:rPr>
              <w:tab/>
            </w:r>
            <w:r>
              <w:rPr>
                <w:noProof/>
                <w:webHidden/>
              </w:rPr>
              <w:fldChar w:fldCharType="begin"/>
            </w:r>
            <w:r>
              <w:rPr>
                <w:noProof/>
                <w:webHidden/>
              </w:rPr>
              <w:instrText xml:space="preserve"> PAGEREF _Toc180574157 \h </w:instrText>
            </w:r>
            <w:r>
              <w:rPr>
                <w:noProof/>
                <w:webHidden/>
              </w:rPr>
            </w:r>
            <w:r>
              <w:rPr>
                <w:noProof/>
                <w:webHidden/>
              </w:rPr>
              <w:fldChar w:fldCharType="separate"/>
            </w:r>
            <w:r>
              <w:rPr>
                <w:noProof/>
                <w:webHidden/>
              </w:rPr>
              <w:t>19</w:t>
            </w:r>
            <w:r>
              <w:rPr>
                <w:noProof/>
                <w:webHidden/>
              </w:rPr>
              <w:fldChar w:fldCharType="end"/>
            </w:r>
          </w:hyperlink>
        </w:p>
        <w:p w:rsidR="00395374" w:rsidRDefault="00395374" w14:paraId="5A639EED" w14:textId="0AC65453">
          <w:pPr>
            <w:pStyle w:val="TOC2"/>
            <w:tabs>
              <w:tab w:val="left" w:pos="960"/>
              <w:tab w:val="right" w:pos="9800"/>
            </w:tabs>
            <w:rPr>
              <w:noProof/>
            </w:rPr>
          </w:pPr>
          <w:hyperlink w:history="1" w:anchor="_Toc180574158">
            <w:r w:rsidRPr="00DA2903">
              <w:rPr>
                <w:rStyle w:val="Hyperlink"/>
                <w:noProof/>
              </w:rPr>
              <w:t>10.2</w:t>
            </w:r>
            <w:r>
              <w:rPr>
                <w:noProof/>
              </w:rPr>
              <w:tab/>
            </w:r>
            <w:r w:rsidRPr="00DA2903">
              <w:rPr>
                <w:rStyle w:val="Hyperlink"/>
                <w:noProof/>
              </w:rPr>
              <w:t>Framework Design Assumptions</w:t>
            </w:r>
            <w:r>
              <w:rPr>
                <w:noProof/>
                <w:webHidden/>
              </w:rPr>
              <w:tab/>
            </w:r>
            <w:r>
              <w:rPr>
                <w:noProof/>
                <w:webHidden/>
              </w:rPr>
              <w:fldChar w:fldCharType="begin"/>
            </w:r>
            <w:r>
              <w:rPr>
                <w:noProof/>
                <w:webHidden/>
              </w:rPr>
              <w:instrText xml:space="preserve"> PAGEREF _Toc180574158 \h </w:instrText>
            </w:r>
            <w:r>
              <w:rPr>
                <w:noProof/>
                <w:webHidden/>
              </w:rPr>
            </w:r>
            <w:r>
              <w:rPr>
                <w:noProof/>
                <w:webHidden/>
              </w:rPr>
              <w:fldChar w:fldCharType="separate"/>
            </w:r>
            <w:r>
              <w:rPr>
                <w:noProof/>
                <w:webHidden/>
              </w:rPr>
              <w:t>19</w:t>
            </w:r>
            <w:r>
              <w:rPr>
                <w:noProof/>
                <w:webHidden/>
              </w:rPr>
              <w:fldChar w:fldCharType="end"/>
            </w:r>
          </w:hyperlink>
        </w:p>
        <w:p w:rsidR="00395374" w:rsidRDefault="00395374" w14:paraId="3AD4D612" w14:textId="221DF5E8">
          <w:pPr>
            <w:pStyle w:val="TOC2"/>
            <w:tabs>
              <w:tab w:val="left" w:pos="960"/>
              <w:tab w:val="right" w:pos="9800"/>
            </w:tabs>
            <w:rPr>
              <w:noProof/>
            </w:rPr>
          </w:pPr>
          <w:hyperlink w:history="1" w:anchor="_Toc180574159">
            <w:r w:rsidRPr="00DA2903">
              <w:rPr>
                <w:rStyle w:val="Hyperlink"/>
                <w:noProof/>
              </w:rPr>
              <w:t>10.3</w:t>
            </w:r>
            <w:r>
              <w:rPr>
                <w:noProof/>
              </w:rPr>
              <w:tab/>
            </w:r>
            <w:r w:rsidRPr="00DA2903">
              <w:rPr>
                <w:rStyle w:val="Hyperlink"/>
                <w:noProof/>
              </w:rPr>
              <w:t>General Design Principles - OMOP CDM</w:t>
            </w:r>
            <w:r>
              <w:rPr>
                <w:noProof/>
                <w:webHidden/>
              </w:rPr>
              <w:tab/>
            </w:r>
            <w:r>
              <w:rPr>
                <w:noProof/>
                <w:webHidden/>
              </w:rPr>
              <w:fldChar w:fldCharType="begin"/>
            </w:r>
            <w:r>
              <w:rPr>
                <w:noProof/>
                <w:webHidden/>
              </w:rPr>
              <w:instrText xml:space="preserve"> PAGEREF _Toc180574159 \h </w:instrText>
            </w:r>
            <w:r>
              <w:rPr>
                <w:noProof/>
                <w:webHidden/>
              </w:rPr>
            </w:r>
            <w:r>
              <w:rPr>
                <w:noProof/>
                <w:webHidden/>
              </w:rPr>
              <w:fldChar w:fldCharType="separate"/>
            </w:r>
            <w:r>
              <w:rPr>
                <w:noProof/>
                <w:webHidden/>
              </w:rPr>
              <w:t>20</w:t>
            </w:r>
            <w:r>
              <w:rPr>
                <w:noProof/>
                <w:webHidden/>
              </w:rPr>
              <w:fldChar w:fldCharType="end"/>
            </w:r>
          </w:hyperlink>
        </w:p>
        <w:p w:rsidR="00395374" w:rsidRDefault="00395374" w14:paraId="12254091" w14:textId="712562CC">
          <w:pPr>
            <w:pStyle w:val="TOC2"/>
            <w:tabs>
              <w:tab w:val="left" w:pos="960"/>
              <w:tab w:val="right" w:pos="9800"/>
            </w:tabs>
            <w:rPr>
              <w:noProof/>
            </w:rPr>
          </w:pPr>
          <w:hyperlink w:history="1" w:anchor="_Toc180574160">
            <w:r w:rsidRPr="00DA2903">
              <w:rPr>
                <w:rStyle w:val="Hyperlink"/>
                <w:noProof/>
              </w:rPr>
              <w:t>10.4</w:t>
            </w:r>
            <w:r>
              <w:rPr>
                <w:noProof/>
              </w:rPr>
              <w:tab/>
            </w:r>
            <w:r w:rsidRPr="00DA2903">
              <w:rPr>
                <w:rStyle w:val="Hyperlink"/>
                <w:noProof/>
              </w:rPr>
              <w:t>General Design Principles - FHIR Framework</w:t>
            </w:r>
            <w:r>
              <w:rPr>
                <w:noProof/>
                <w:webHidden/>
              </w:rPr>
              <w:tab/>
            </w:r>
            <w:r>
              <w:rPr>
                <w:noProof/>
                <w:webHidden/>
              </w:rPr>
              <w:fldChar w:fldCharType="begin"/>
            </w:r>
            <w:r>
              <w:rPr>
                <w:noProof/>
                <w:webHidden/>
              </w:rPr>
              <w:instrText xml:space="preserve"> PAGEREF _Toc180574160 \h </w:instrText>
            </w:r>
            <w:r>
              <w:rPr>
                <w:noProof/>
                <w:webHidden/>
              </w:rPr>
            </w:r>
            <w:r>
              <w:rPr>
                <w:noProof/>
                <w:webHidden/>
              </w:rPr>
              <w:fldChar w:fldCharType="separate"/>
            </w:r>
            <w:r>
              <w:rPr>
                <w:noProof/>
                <w:webHidden/>
              </w:rPr>
              <w:t>21</w:t>
            </w:r>
            <w:r>
              <w:rPr>
                <w:noProof/>
                <w:webHidden/>
              </w:rPr>
              <w:fldChar w:fldCharType="end"/>
            </w:r>
          </w:hyperlink>
        </w:p>
        <w:p w:rsidR="00395374" w:rsidRDefault="00395374" w14:paraId="3A2AADDA" w14:textId="362A9C0C">
          <w:pPr>
            <w:pStyle w:val="TOC1"/>
            <w:tabs>
              <w:tab w:val="left" w:pos="720"/>
              <w:tab w:val="right" w:pos="9800"/>
            </w:tabs>
            <w:rPr>
              <w:noProof/>
            </w:rPr>
          </w:pPr>
          <w:hyperlink w:history="1" w:anchor="_Toc180574161">
            <w:r w:rsidRPr="00DA2903">
              <w:rPr>
                <w:rStyle w:val="Hyperlink"/>
                <w:noProof/>
              </w:rPr>
              <w:t>11</w:t>
            </w:r>
            <w:r>
              <w:rPr>
                <w:noProof/>
              </w:rPr>
              <w:tab/>
            </w:r>
            <w:r w:rsidRPr="00DA2903">
              <w:rPr>
                <w:rStyle w:val="Hyperlink"/>
                <w:noProof/>
              </w:rPr>
              <w:t>Appendix D: Resources and References for further reading</w:t>
            </w:r>
            <w:r>
              <w:rPr>
                <w:noProof/>
                <w:webHidden/>
              </w:rPr>
              <w:tab/>
            </w:r>
            <w:r>
              <w:rPr>
                <w:noProof/>
                <w:webHidden/>
              </w:rPr>
              <w:fldChar w:fldCharType="begin"/>
            </w:r>
            <w:r>
              <w:rPr>
                <w:noProof/>
                <w:webHidden/>
              </w:rPr>
              <w:instrText xml:space="preserve"> PAGEREF _Toc180574161 \h </w:instrText>
            </w:r>
            <w:r>
              <w:rPr>
                <w:noProof/>
                <w:webHidden/>
              </w:rPr>
            </w:r>
            <w:r>
              <w:rPr>
                <w:noProof/>
                <w:webHidden/>
              </w:rPr>
              <w:fldChar w:fldCharType="separate"/>
            </w:r>
            <w:r>
              <w:rPr>
                <w:noProof/>
                <w:webHidden/>
              </w:rPr>
              <w:t>22</w:t>
            </w:r>
            <w:r>
              <w:rPr>
                <w:noProof/>
                <w:webHidden/>
              </w:rPr>
              <w:fldChar w:fldCharType="end"/>
            </w:r>
          </w:hyperlink>
        </w:p>
        <w:p w:rsidR="00395374" w:rsidRDefault="00395374" w14:paraId="125C605C" w14:textId="5AC9A6AA">
          <w:pPr>
            <w:pStyle w:val="TOC2"/>
            <w:tabs>
              <w:tab w:val="left" w:pos="960"/>
              <w:tab w:val="right" w:pos="9800"/>
            </w:tabs>
            <w:rPr>
              <w:noProof/>
            </w:rPr>
          </w:pPr>
          <w:hyperlink w:history="1" w:anchor="_Toc180574162">
            <w:r w:rsidRPr="00DA2903">
              <w:rPr>
                <w:rStyle w:val="Hyperlink"/>
                <w:noProof/>
              </w:rPr>
              <w:t>11.1</w:t>
            </w:r>
            <w:r>
              <w:rPr>
                <w:noProof/>
              </w:rPr>
              <w:tab/>
            </w:r>
            <w:r w:rsidRPr="00DA2903">
              <w:rPr>
                <w:rStyle w:val="Hyperlink"/>
                <w:noProof/>
              </w:rPr>
              <w:t>FHIR References</w:t>
            </w:r>
            <w:r>
              <w:rPr>
                <w:noProof/>
                <w:webHidden/>
              </w:rPr>
              <w:tab/>
            </w:r>
            <w:r>
              <w:rPr>
                <w:noProof/>
                <w:webHidden/>
              </w:rPr>
              <w:fldChar w:fldCharType="begin"/>
            </w:r>
            <w:r>
              <w:rPr>
                <w:noProof/>
                <w:webHidden/>
              </w:rPr>
              <w:instrText xml:space="preserve"> PAGEREF _Toc180574162 \h </w:instrText>
            </w:r>
            <w:r>
              <w:rPr>
                <w:noProof/>
                <w:webHidden/>
              </w:rPr>
            </w:r>
            <w:r>
              <w:rPr>
                <w:noProof/>
                <w:webHidden/>
              </w:rPr>
              <w:fldChar w:fldCharType="separate"/>
            </w:r>
            <w:r>
              <w:rPr>
                <w:noProof/>
                <w:webHidden/>
              </w:rPr>
              <w:t>22</w:t>
            </w:r>
            <w:r>
              <w:rPr>
                <w:noProof/>
                <w:webHidden/>
              </w:rPr>
              <w:fldChar w:fldCharType="end"/>
            </w:r>
          </w:hyperlink>
        </w:p>
        <w:p w:rsidR="00395374" w:rsidRDefault="00395374" w14:paraId="7CE96CEE" w14:textId="58DE0398">
          <w:pPr>
            <w:pStyle w:val="TOC2"/>
            <w:tabs>
              <w:tab w:val="left" w:pos="960"/>
              <w:tab w:val="right" w:pos="9800"/>
            </w:tabs>
            <w:rPr>
              <w:noProof/>
            </w:rPr>
          </w:pPr>
          <w:hyperlink w:history="1" w:anchor="_Toc180574163">
            <w:r w:rsidRPr="00DA2903">
              <w:rPr>
                <w:rStyle w:val="Hyperlink"/>
                <w:noProof/>
              </w:rPr>
              <w:t>11.2</w:t>
            </w:r>
            <w:r>
              <w:rPr>
                <w:noProof/>
              </w:rPr>
              <w:tab/>
            </w:r>
            <w:r w:rsidRPr="00DA2903">
              <w:rPr>
                <w:rStyle w:val="Hyperlink"/>
                <w:noProof/>
              </w:rPr>
              <w:t>OHDSI References</w:t>
            </w:r>
            <w:r>
              <w:rPr>
                <w:noProof/>
                <w:webHidden/>
              </w:rPr>
              <w:tab/>
            </w:r>
            <w:r>
              <w:rPr>
                <w:noProof/>
                <w:webHidden/>
              </w:rPr>
              <w:fldChar w:fldCharType="begin"/>
            </w:r>
            <w:r>
              <w:rPr>
                <w:noProof/>
                <w:webHidden/>
              </w:rPr>
              <w:instrText xml:space="preserve"> PAGEREF _Toc180574163 \h </w:instrText>
            </w:r>
            <w:r>
              <w:rPr>
                <w:noProof/>
                <w:webHidden/>
              </w:rPr>
            </w:r>
            <w:r>
              <w:rPr>
                <w:noProof/>
                <w:webHidden/>
              </w:rPr>
              <w:fldChar w:fldCharType="separate"/>
            </w:r>
            <w:r>
              <w:rPr>
                <w:noProof/>
                <w:webHidden/>
              </w:rPr>
              <w:t>22</w:t>
            </w:r>
            <w:r>
              <w:rPr>
                <w:noProof/>
                <w:webHidden/>
              </w:rPr>
              <w:fldChar w:fldCharType="end"/>
            </w:r>
          </w:hyperlink>
        </w:p>
        <w:p w:rsidR="00DB3123" w:rsidRDefault="00DB3123" w14:paraId="5E2B3A4A" w14:textId="2204D98E">
          <w:pPr>
            <w:widowControl w:val="0"/>
            <w:tabs>
              <w:tab w:val="right" w:pos="12000"/>
            </w:tabs>
            <w:spacing w:before="60" w:after="0"/>
            <w:ind w:left="360"/>
            <w:rPr>
              <w:rFonts w:ascii="Arial" w:hAnsi="Arial" w:eastAsia="Arial" w:cs="Arial"/>
              <w:color w:val="000000"/>
              <w:sz w:val="22"/>
              <w:szCs w:val="22"/>
            </w:rPr>
          </w:pPr>
          <w:r>
            <w:fldChar w:fldCharType="end"/>
          </w:r>
        </w:p>
      </w:sdtContent>
    </w:sdt>
    <w:p w:rsidR="00DB3123" w:rsidRDefault="00DB3123" w14:paraId="3B681B26" w14:textId="77777777"/>
    <w:p w:rsidR="00DB3123" w:rsidRDefault="00805674" w14:paraId="23E65AB8" w14:textId="77777777">
      <w:r>
        <w:rPr>
          <w:noProof/>
        </w:rPr>
        <w:pict w14:anchorId="131EBA15">
          <v:rect id="_x0000_i1025" style="width:468pt;height:.05pt;mso-width-percent:0;mso-height-percent:0;mso-width-percent:0;mso-height-percent:0" alt="" o:hr="t" o:hrstd="t" o:hralign="center" fillcolor="#a0a0a0" stroked="f"/>
        </w:pict>
      </w:r>
    </w:p>
    <w:p w:rsidR="00DB3123" w:rsidRDefault="00000000" w14:paraId="57331D7C" w14:textId="77777777">
      <w:pPr>
        <w:pStyle w:val="Heading1"/>
        <w:numPr>
          <w:ilvl w:val="0"/>
          <w:numId w:val="2"/>
        </w:numPr>
      </w:pPr>
      <w:bookmarkStart w:name="_Toc180574115" w:id="0"/>
      <w:r>
        <w:t>Introduction</w:t>
      </w:r>
      <w:bookmarkEnd w:id="0"/>
    </w:p>
    <w:p w:rsidR="00DB3123" w:rsidRDefault="00000000" w14:paraId="5EFEF350" w14:textId="77777777">
      <w:pPr>
        <w:pStyle w:val="Heading2"/>
        <w:numPr>
          <w:ilvl w:val="1"/>
          <w:numId w:val="2"/>
        </w:numPr>
      </w:pPr>
      <w:bookmarkStart w:name="_Toc180574116" w:id="1"/>
      <w:r>
        <w:t>Purpose of the Guidebook</w:t>
      </w:r>
      <w:bookmarkEnd w:id="1"/>
    </w:p>
    <w:p w:rsidR="00DB3123" w:rsidRDefault="00000000" w14:paraId="75C93906" w14:textId="0BD80143">
      <w:r w:rsidRPr="1A106A46" w:rsidR="00000000">
        <w:rPr>
          <w:lang w:val="en-US"/>
        </w:rPr>
        <w:t>This is a starter guide for implementers seeking to convert Health Level 7 (HL7</w:t>
      </w:r>
      <w:r w:rsidRPr="1A106A46" w:rsidR="00000000">
        <w:rPr>
          <w:vertAlign w:val="superscript"/>
          <w:lang w:val="en-US"/>
        </w:rPr>
        <w:t>®</w:t>
      </w:r>
      <w:r w:rsidRPr="1A106A46" w:rsidR="00000000">
        <w:rPr>
          <w:lang w:val="en-US"/>
        </w:rPr>
        <w:t>) Fast Healthcare Interoperability Resources (FHIR</w:t>
      </w:r>
      <w:r w:rsidRPr="1A106A46" w:rsidR="00000000">
        <w:rPr>
          <w:vertAlign w:val="superscript"/>
          <w:lang w:val="en-US"/>
        </w:rPr>
        <w:t>®</w:t>
      </w:r>
      <w:r w:rsidRPr="1A106A46" w:rsidR="00000000">
        <w:rPr>
          <w:lang w:val="en-US"/>
        </w:rPr>
        <w:t>) resources to the Observational Health Data Sciences and Informatics (OHDSI) Observational Medical Outcomes Partnership (OMOP) Common Data Model (CDM).</w:t>
      </w:r>
      <w:r w:rsidRPr="1A106A46" w:rsidR="00D218CA">
        <w:rPr>
          <w:lang w:val="en-US"/>
        </w:rPr>
        <w:t xml:space="preserve"> The recommendations cover not just mapping elements, but </w:t>
      </w:r>
      <w:r w:rsidRPr="1A106A46" w:rsidR="00D218CA">
        <w:rPr>
          <w:lang w:val="en-US"/>
        </w:rPr>
        <w:t>a methodology</w:t>
      </w:r>
      <w:r w:rsidRPr="1A106A46" w:rsidR="00D218CA">
        <w:rPr>
          <w:lang w:val="en-US"/>
        </w:rPr>
        <w:t xml:space="preserve"> on how to approach the mappings. </w:t>
      </w:r>
    </w:p>
    <w:p w:rsidR="00DB3123" w:rsidRDefault="00000000" w14:paraId="439D89C6" w14:textId="2FE3B916">
      <w:r>
        <w:t xml:space="preserve">This is a </w:t>
      </w:r>
      <w:r w:rsidRPr="001B2EF1">
        <w:rPr>
          <w:b/>
          <w:bCs/>
          <w:i/>
          <w:iCs/>
        </w:rPr>
        <w:t>living document</w:t>
      </w:r>
      <w:r>
        <w:t xml:space="preserve"> which will be updated based on new findings and best practices from the community. </w:t>
      </w:r>
      <w:r w:rsidR="001B2EF1">
        <w:t xml:space="preserve">We welcome the community to join us in contributing to this work. </w:t>
      </w:r>
      <w:r w:rsidR="00266410">
        <w:t xml:space="preserve">Reference the </w:t>
      </w:r>
      <w:r w:rsidRPr="00266410" w:rsidR="00266410">
        <w:rPr>
          <w:i/>
          <w:iCs/>
        </w:rPr>
        <w:fldChar w:fldCharType="begin"/>
      </w:r>
      <w:r w:rsidRPr="00266410" w:rsidR="00266410">
        <w:rPr>
          <w:i/>
          <w:iCs/>
        </w:rPr>
        <w:instrText xml:space="preserve"> REF _Ref180412779 \h  \* MERGEFORMAT </w:instrText>
      </w:r>
      <w:r w:rsidRPr="00266410" w:rsidR="00266410">
        <w:rPr>
          <w:i/>
          <w:iCs/>
        </w:rPr>
      </w:r>
      <w:r w:rsidRPr="00266410" w:rsidR="00266410">
        <w:rPr>
          <w:i/>
          <w:iCs/>
        </w:rPr>
        <w:fldChar w:fldCharType="separate"/>
      </w:r>
      <w:r w:rsidRPr="00266410" w:rsidR="00266410">
        <w:rPr>
          <w:i/>
          <w:iCs/>
        </w:rPr>
        <w:t>Contact Information</w:t>
      </w:r>
      <w:r w:rsidRPr="00266410" w:rsidR="00266410">
        <w:rPr>
          <w:i/>
          <w:iCs/>
        </w:rPr>
        <w:fldChar w:fldCharType="end"/>
      </w:r>
      <w:r w:rsidR="00266410">
        <w:t xml:space="preserve"> section of this document for further details.</w:t>
      </w:r>
    </w:p>
    <w:p w:rsidR="00DB3123" w:rsidRDefault="00000000" w14:paraId="0DBB4EAB" w14:textId="198D1B88">
      <w:r w:rsidRPr="1A106A46" w:rsidR="00000000">
        <w:rPr>
          <w:lang w:val="en-US"/>
        </w:rPr>
        <w:t xml:space="preserve">It was written in the style of </w:t>
      </w:r>
      <w:hyperlink r:id="Rdf598bb1534a4788">
        <w:r w:rsidRPr="1A106A46" w:rsidR="00DB3123">
          <w:rPr>
            <w:i w:val="1"/>
            <w:iCs w:val="1"/>
            <w:color w:val="1155CC"/>
            <w:u w:val="single"/>
            <w:lang w:val="en-US"/>
          </w:rPr>
          <w:t>The Book of OHDSI</w:t>
        </w:r>
      </w:hyperlink>
      <w:r w:rsidRPr="1A106A46" w:rsidR="00000000">
        <w:rPr>
          <w:i w:val="1"/>
          <w:iCs w:val="1"/>
          <w:lang w:val="en-US"/>
        </w:rPr>
        <w:t xml:space="preserve"> </w:t>
      </w:r>
      <w:r w:rsidRPr="1A106A46" w:rsidR="00000000">
        <w:rPr>
          <w:lang w:val="en-US"/>
        </w:rPr>
        <w:t xml:space="preserve">but with the ambitious goal of addressing the needs of both the HL7 FHIR and OHDSI communities who </w:t>
      </w:r>
      <w:r w:rsidRPr="1A106A46" w:rsidR="00000000">
        <w:rPr>
          <w:lang w:val="en-US"/>
        </w:rPr>
        <w:t>seek</w:t>
      </w:r>
      <w:r w:rsidRPr="1A106A46" w:rsidR="00000000">
        <w:rPr>
          <w:lang w:val="en-US"/>
        </w:rPr>
        <w:t xml:space="preserve"> to integrate both data models and tools. References are made to relevant sections </w:t>
      </w:r>
      <w:r w:rsidRPr="1A106A46" w:rsidR="00A838AB">
        <w:rPr>
          <w:lang w:val="en-US"/>
        </w:rPr>
        <w:t>in</w:t>
      </w:r>
      <w:r w:rsidRPr="1A106A46" w:rsidR="00000000">
        <w:rPr>
          <w:lang w:val="en-US"/>
        </w:rPr>
        <w:t xml:space="preserve"> the Book of OHDSI where </w:t>
      </w:r>
      <w:r w:rsidRPr="1A106A46" w:rsidR="00000000">
        <w:rPr>
          <w:lang w:val="en-US"/>
        </w:rPr>
        <w:t>appropriate</w:t>
      </w:r>
      <w:r w:rsidRPr="1A106A46" w:rsidR="00000000">
        <w:rPr>
          <w:lang w:val="en-US"/>
        </w:rPr>
        <w:t>.</w:t>
      </w:r>
    </w:p>
    <w:p w:rsidR="00DB3123" w:rsidRDefault="00000000" w14:paraId="65C5B283" w14:textId="77777777">
      <w:pPr>
        <w:pStyle w:val="Heading2"/>
        <w:numPr>
          <w:ilvl w:val="1"/>
          <w:numId w:val="2"/>
        </w:numPr>
      </w:pPr>
      <w:bookmarkStart w:name="_Toc180574117" w:id="2"/>
      <w:r>
        <w:t>Target Audience</w:t>
      </w:r>
      <w:bookmarkEnd w:id="2"/>
    </w:p>
    <w:p w:rsidR="00DB3123" w:rsidRDefault="00000000" w14:paraId="6C5E34DD" w14:textId="77777777">
      <w:r w:rsidRPr="1A106A46" w:rsidR="00000000">
        <w:rPr>
          <w:lang w:val="en-US"/>
        </w:rPr>
        <w:t xml:space="preserve">The target audience is </w:t>
      </w:r>
      <w:r w:rsidRPr="1A106A46" w:rsidR="00000000">
        <w:rPr>
          <w:lang w:val="en-US"/>
        </w:rPr>
        <w:t>comprised</w:t>
      </w:r>
      <w:r w:rsidRPr="1A106A46" w:rsidR="00000000">
        <w:rPr>
          <w:lang w:val="en-US"/>
        </w:rPr>
        <w:t xml:space="preserve"> of:</w:t>
      </w:r>
    </w:p>
    <w:p w:rsidR="00DB3123" w:rsidRDefault="00000000" w14:paraId="751EE3FD" w14:textId="77777777">
      <w:pPr>
        <w:numPr>
          <w:ilvl w:val="0"/>
          <w:numId w:val="15"/>
        </w:numPr>
        <w:spacing w:after="0" w:line="276" w:lineRule="auto"/>
      </w:pPr>
      <w:r>
        <w:t>OHDSI experts who want to better understand how to integrate with FHIR.</w:t>
      </w:r>
    </w:p>
    <w:p w:rsidR="00DB3123" w:rsidRDefault="00000000" w14:paraId="3D1D5BB8" w14:textId="5565FD5B">
      <w:pPr>
        <w:numPr>
          <w:ilvl w:val="0"/>
          <w:numId w:val="15"/>
        </w:numPr>
        <w:spacing w:line="276" w:lineRule="auto"/>
      </w:pPr>
      <w:r>
        <w:t xml:space="preserve">FHIR experts who want to better understand how to integrate with </w:t>
      </w:r>
      <w:r w:rsidR="00A838AB">
        <w:rPr>
          <w:lang w:val="en-US"/>
        </w:rPr>
        <w:t>O</w:t>
      </w:r>
      <w:r w:rsidR="00A838AB">
        <w:rPr>
          <w:lang w:val="en-US" w:bidi="he-IL"/>
        </w:rPr>
        <w:t>HDSI</w:t>
      </w:r>
      <w:r>
        <w:t>.</w:t>
      </w:r>
    </w:p>
    <w:p w:rsidR="00DB3123" w:rsidRDefault="00000000" w14:paraId="2A547098" w14:textId="77777777">
      <w:r>
        <w:t>This document is intended for but not limited to the following:</w:t>
      </w:r>
    </w:p>
    <w:p w:rsidR="00DB3123" w:rsidRDefault="00000000" w14:paraId="04704D64" w14:textId="77777777">
      <w:pPr>
        <w:numPr>
          <w:ilvl w:val="0"/>
          <w:numId w:val="3"/>
        </w:numPr>
        <w:spacing w:after="0" w:line="276" w:lineRule="auto"/>
      </w:pPr>
      <w:r>
        <w:t>Informaticians</w:t>
      </w:r>
    </w:p>
    <w:p w:rsidR="00DB3123" w:rsidRDefault="00000000" w14:paraId="6355A475" w14:textId="77777777">
      <w:pPr>
        <w:numPr>
          <w:ilvl w:val="0"/>
          <w:numId w:val="3"/>
        </w:numPr>
        <w:spacing w:after="0" w:line="276" w:lineRule="auto"/>
      </w:pPr>
      <w:r>
        <w:t>Extract, Transform, Load (ETL) / data engineers</w:t>
      </w:r>
    </w:p>
    <w:p w:rsidR="00DB3123" w:rsidRDefault="00000000" w14:paraId="67930002" w14:textId="77777777">
      <w:pPr>
        <w:numPr>
          <w:ilvl w:val="0"/>
          <w:numId w:val="3"/>
        </w:numPr>
        <w:spacing w:after="0" w:line="276" w:lineRule="auto"/>
      </w:pPr>
      <w:r>
        <w:t>Software developers</w:t>
      </w:r>
    </w:p>
    <w:p w:rsidR="00DB3123" w:rsidRDefault="00000000" w14:paraId="0D742EF6" w14:textId="77777777">
      <w:pPr>
        <w:numPr>
          <w:ilvl w:val="0"/>
          <w:numId w:val="3"/>
        </w:numPr>
        <w:spacing w:line="276" w:lineRule="auto"/>
      </w:pPr>
      <w:r>
        <w:t>Data scientists</w:t>
      </w:r>
    </w:p>
    <w:p w:rsidR="00DB3123" w:rsidRDefault="00000000" w14:paraId="3D3A4BDD" w14:textId="77777777">
      <w:r w:rsidRPr="1A106A46" w:rsidR="00000000">
        <w:rPr>
          <w:lang w:val="en-US"/>
        </w:rPr>
        <w:t xml:space="preserve">We highly recommend that cookbook readers be at least familiar with the foundational principles of both FHIR and OMOP.  Reference Appendix D for a list of references as well as a summary of foundational </w:t>
      </w:r>
      <w:r w:rsidRPr="1A106A46" w:rsidR="00000000">
        <w:rPr>
          <w:lang w:val="en-US"/>
        </w:rPr>
        <w:t>design  differences</w:t>
      </w:r>
      <w:r w:rsidRPr="1A106A46" w:rsidR="00000000">
        <w:rPr>
          <w:lang w:val="en-US"/>
        </w:rPr>
        <w:t xml:space="preserve"> among both frameworks.</w:t>
      </w:r>
    </w:p>
    <w:p w:rsidR="000416D6" w:rsidRDefault="000416D6" w14:paraId="366B1EC7" w14:textId="77777777"/>
    <w:p w:rsidR="000416D6" w:rsidP="000416D6" w:rsidRDefault="000416D6" w14:paraId="6412F14A" w14:textId="7B08B0A2">
      <w:pPr>
        <w:pStyle w:val="Heading2"/>
        <w:numPr>
          <w:ilvl w:val="1"/>
          <w:numId w:val="2"/>
        </w:numPr>
      </w:pPr>
      <w:bookmarkStart w:name="_Toc180574118" w:id="3"/>
      <w:r>
        <w:t>Scope and Assumptions</w:t>
      </w:r>
      <w:bookmarkEnd w:id="3"/>
    </w:p>
    <w:p w:rsidR="000416D6" w:rsidRDefault="000416D6" w14:paraId="528175DE" w14:textId="50CB33B5">
      <w:r>
        <w:t>We recognize that FHIR profiles may extend elements for a given purpose</w:t>
      </w:r>
      <w:r w:rsidR="003561CD">
        <w:rPr>
          <w:lang w:val="en-US"/>
        </w:rPr>
        <w:t xml:space="preserve">. </w:t>
      </w:r>
      <w:r>
        <w:t xml:space="preserve"> Some references to the use of extensions may be covered in this document, however our emphasis is on the foundational FHIR elements.</w:t>
      </w:r>
    </w:p>
    <w:p w:rsidR="001B2EF1" w:rsidRDefault="001B2EF1" w14:paraId="2CE051DB" w14:textId="17FF5690">
      <w:r>
        <w:t>The cookbook is agnostic of a specific clinical domain or country, although some country-specific references are made for illustrative purposes.</w:t>
      </w:r>
    </w:p>
    <w:p w:rsidR="00DB3123" w:rsidRDefault="00000000" w14:paraId="007D357B" w14:textId="77777777">
      <w:pPr>
        <w:pStyle w:val="Heading2"/>
        <w:numPr>
          <w:ilvl w:val="1"/>
          <w:numId w:val="2"/>
        </w:numPr>
      </w:pPr>
      <w:bookmarkStart w:name="_Toc180574119" w:id="4"/>
      <w:r>
        <w:t>Background</w:t>
      </w:r>
      <w:bookmarkEnd w:id="4"/>
    </w:p>
    <w:p w:rsidR="00DB3123" w:rsidRDefault="00000000" w14:paraId="5E795B24" w14:textId="77777777">
      <w:r w:rsidRPr="1A106A46" w:rsidR="00000000">
        <w:rPr>
          <w:lang w:val="en-US"/>
        </w:rPr>
        <w:t>The HL7/OHDSI partnership was announced in March 2021 with the goal that organizations will “align their standards to capture data in a clearly defined way into a single common data model</w:t>
      </w:r>
      <w:r w:rsidRPr="1A106A46" w:rsidR="00000000">
        <w:rPr>
          <w:lang w:val="en-US"/>
        </w:rPr>
        <w:t>.”</w:t>
      </w:r>
      <w:r w:rsidRPr="1A106A46">
        <w:rPr>
          <w:vertAlign w:val="superscript"/>
          <w:lang w:val="en-US"/>
        </w:rPr>
        <w:footnoteReference w:id="1"/>
      </w:r>
      <w:r w:rsidRPr="1A106A46" w:rsidR="00000000">
        <w:rPr>
          <w:lang w:val="en-US"/>
        </w:rPr>
        <w:t xml:space="preserve"> Specifically, the partnership focused on the alignment between two information models - HL7 FHIR resources and the OMOP CDM. Four sub-groups were </w:t>
      </w:r>
      <w:r w:rsidRPr="1A106A46" w:rsidR="00000000">
        <w:rPr>
          <w:lang w:val="en-US"/>
        </w:rPr>
        <w:t xml:space="preserve">identified</w:t>
      </w:r>
      <w:r w:rsidRPr="1A106A46" w:rsidR="00000000">
        <w:rPr>
          <w:lang w:val="en-US"/>
        </w:rPr>
        <w:t xml:space="preserve">. Two of the four were general - FHIR-OMOP Core Model and FHIR-OMOP Vocabulary. The other two were domain-specific - Data Quality Measures, and Oncology. As </w:t>
      </w:r>
      <w:r w:rsidRPr="1A106A46" w:rsidR="00000000">
        <w:rPr>
          <w:lang w:val="en-US"/>
        </w:rPr>
        <w:t xml:space="preserve">an initial</w:t>
      </w:r>
      <w:r w:rsidRPr="1A106A46" w:rsidR="00000000">
        <w:rPr>
          <w:lang w:val="en-US"/>
        </w:rPr>
        <w:t xml:space="preserve"> use case, the Oncology sub-group chose to map a specific FHIR implementation guide (IG) from the minimum Common Oncology Data Elements (</w:t>
      </w:r>
      <w:r w:rsidRPr="1A106A46" w:rsidR="00000000">
        <w:rPr>
          <w:lang w:val="en-US"/>
        </w:rPr>
        <w:t xml:space="preserve">mCODE</w:t>
      </w:r>
      <w:r w:rsidRPr="1A106A46" w:rsidR="00000000">
        <w:rPr>
          <w:lang w:val="en-US"/>
        </w:rPr>
        <w:t xml:space="preserve">) to the OMOP CDM, and loosely referencing the OMOP Oncology Extension where possible. Several FHIR profiles have been mapped and prototyped at the May 2022 FHIR </w:t>
      </w:r>
      <w:r w:rsidRPr="1A106A46" w:rsidR="00000000">
        <w:rPr>
          <w:lang w:val="en-US"/>
        </w:rPr>
        <w:t xml:space="preserve">Connectathon</w:t>
      </w:r>
      <w:r w:rsidRPr="1A106A46" w:rsidR="00000000">
        <w:rPr>
          <w:lang w:val="en-US"/>
        </w:rPr>
        <w:t xml:space="preserve">. Learnings that apply to the HL7/OHDSI initiative overall were captured in the </w:t>
      </w:r>
      <w:r w:rsidRPr="1A106A46" w:rsidR="00000000">
        <w:rPr>
          <w:lang w:val="en-US"/>
        </w:rPr>
        <w:t xml:space="preserve">Connectathon</w:t>
      </w:r>
      <w:r w:rsidRPr="1A106A46" w:rsidR="00000000">
        <w:rPr>
          <w:lang w:val="en-US"/>
        </w:rPr>
        <w:lastRenderedPageBreak/>
        <w:t xml:space="preserve"> Track report-out and shared with the other groups. </w:t>
      </w:r>
    </w:p>
    <w:p w:rsidR="00DB3123" w:rsidRDefault="00000000" w14:paraId="70AA5B67" w14:textId="77777777">
      <w:r w:rsidRPr="1A106A46" w:rsidR="00000000">
        <w:rPr>
          <w:lang w:val="en-US"/>
        </w:rPr>
        <w:t>In the process of mapping</w:t>
      </w:r>
      <w:r w:rsidRPr="1A106A46" w:rsidR="00000000">
        <w:rPr>
          <w:lang w:val="en-US"/>
        </w:rPr>
        <w:t xml:space="preserve">, analysis, and prototyping, the Oncology sub-group </w:t>
      </w:r>
      <w:r w:rsidRPr="1A106A46" w:rsidR="00000000">
        <w:rPr>
          <w:lang w:val="en-US"/>
        </w:rPr>
        <w:t>identified</w:t>
      </w:r>
      <w:r w:rsidRPr="1A106A46" w:rsidR="00000000">
        <w:rPr>
          <w:lang w:val="en-US"/>
        </w:rPr>
        <w:t xml:space="preserve"> the need to create general axioms, design principles, and overarching recommendations which previously did not exist or have not yet been formalized. As such, the sub-</w:t>
      </w:r>
      <w:r w:rsidRPr="1A106A46" w:rsidR="00000000">
        <w:rPr>
          <w:lang w:val="en-US"/>
        </w:rPr>
        <w:t>group initiated</w:t>
      </w:r>
      <w:r w:rsidRPr="1A106A46" w:rsidR="00000000">
        <w:rPr>
          <w:lang w:val="en-US"/>
        </w:rPr>
        <w:t xml:space="preserve"> guidance that may apply for any implementation looking to translate from FHIR to OMOP.</w:t>
      </w:r>
    </w:p>
    <w:p w:rsidR="00DB3123" w:rsidRDefault="00000000" w14:paraId="5281763A" w14:textId="77777777">
      <w:r w:rsidRPr="1A106A46" w:rsidR="00000000">
        <w:rPr>
          <w:lang w:val="en-US"/>
        </w:rPr>
        <w:t xml:space="preserve">Other FHIR-to-OMOP standards development and consensus groups have formed since the </w:t>
      </w:r>
      <w:r w:rsidRPr="1A106A46" w:rsidR="00000000">
        <w:rPr>
          <w:lang w:val="en-US"/>
        </w:rPr>
        <w:t>initial</w:t>
      </w:r>
      <w:r w:rsidRPr="1A106A46" w:rsidR="00000000">
        <w:rPr>
          <w:lang w:val="en-US"/>
        </w:rPr>
        <w:t xml:space="preserve"> release of this cookbook in November 2022. Specifically, the HL7 Vulcan FHIR Accelerator </w:t>
      </w:r>
      <w:hyperlink r:id="R018d7b6b3f7f4f20">
        <w:r w:rsidRPr="1A106A46" w:rsidR="00DB3123">
          <w:rPr>
            <w:color w:val="1155CC"/>
            <w:u w:val="single"/>
            <w:lang w:val="en-US"/>
          </w:rPr>
          <w:t>FHIR-to-OMOP project</w:t>
        </w:r>
      </w:hyperlink>
      <w:r w:rsidRPr="1A106A46" w:rsidR="00000000">
        <w:rPr>
          <w:lang w:val="en-US"/>
        </w:rPr>
        <w:t xml:space="preserve"> sub-group gathered several implementers who have mapped from FHIR to OMOP. Each contributor shared their approaches and mappings with the aim of harmonizing all these approaches to map from OMOP CDM v5.4 </w:t>
      </w:r>
      <w:r w:rsidRPr="1A106A46" w:rsidR="00000000">
        <w:rPr>
          <w:lang w:val="en-US"/>
        </w:rPr>
        <w:t>to  the</w:t>
      </w:r>
      <w:r w:rsidRPr="1A106A46" w:rsidR="00000000">
        <w:rPr>
          <w:lang w:val="en-US"/>
        </w:rPr>
        <w:t xml:space="preserve"> </w:t>
      </w:r>
      <w:hyperlink r:id="Rde13115a891a41a4">
        <w:r w:rsidRPr="1A106A46" w:rsidR="00DB3123">
          <w:rPr>
            <w:color w:val="1155CC"/>
            <w:u w:val="single"/>
            <w:lang w:val="en-US"/>
          </w:rPr>
          <w:t>FHIR International Patient Summary (IPS) FHIR IG</w:t>
        </w:r>
      </w:hyperlink>
      <w:r w:rsidRPr="1A106A46" w:rsidR="00000000">
        <w:rPr>
          <w:lang w:val="en-US"/>
        </w:rPr>
        <w:t xml:space="preserve"> with the goal of creating a more formalized </w:t>
      </w:r>
      <w:hyperlink r:id="R6debd95ae3a44009">
        <w:r w:rsidRPr="1A106A46" w:rsidR="00DB3123">
          <w:rPr>
            <w:color w:val="1155CC"/>
            <w:u w:val="single"/>
            <w:lang w:val="en-US"/>
          </w:rPr>
          <w:t>FHIR-to-OMOP Implementation Guide</w:t>
        </w:r>
      </w:hyperlink>
      <w:r w:rsidRPr="1A106A46" w:rsidR="00000000">
        <w:rPr>
          <w:lang w:val="en-US"/>
        </w:rPr>
        <w:t xml:space="preserve">. </w:t>
      </w:r>
    </w:p>
    <w:p w:rsidR="00DB3123" w:rsidRDefault="00000000" w14:paraId="4BA179FE" w14:textId="77777777">
      <w:r w:rsidRPr="1A106A46" w:rsidR="00000000">
        <w:rPr>
          <w:lang w:val="en-US"/>
        </w:rPr>
        <w:t xml:space="preserve">The FHIR-to-OMOP Cookbook is intended to be complementary to the Vulcan effort. The cookbook adopts a more pragmatic approach to mapping among both standards. It proposes </w:t>
      </w:r>
      <w:r w:rsidRPr="1A106A46" w:rsidR="00000000">
        <w:rPr>
          <w:lang w:val="en-US"/>
        </w:rPr>
        <w:t>a methodology</w:t>
      </w:r>
      <w:r w:rsidRPr="1A106A46" w:rsidR="00000000">
        <w:rPr>
          <w:lang w:val="en-US"/>
        </w:rPr>
        <w:t xml:space="preserve"> to </w:t>
      </w:r>
      <w:r w:rsidRPr="1A106A46" w:rsidR="00000000">
        <w:rPr>
          <w:lang w:val="en-US"/>
        </w:rPr>
        <w:t>mapping</w:t>
      </w:r>
      <w:r w:rsidRPr="1A106A46" w:rsidR="00000000">
        <w:rPr>
          <w:lang w:val="en-US"/>
        </w:rPr>
        <w:t xml:space="preserve"> FHIR representation patterns found in a FHIR IG, and options for mapping to OMOP based on the FHIR resource representation patterns. It assumes that FHIR is a </w:t>
      </w:r>
      <w:r w:rsidRPr="1A106A46" w:rsidR="00000000">
        <w:rPr>
          <w:i w:val="1"/>
          <w:iCs w:val="1"/>
          <w:lang w:val="en-US"/>
        </w:rPr>
        <w:t>framework</w:t>
      </w:r>
      <w:r w:rsidRPr="1A106A46" w:rsidR="00000000">
        <w:rPr>
          <w:lang w:val="en-US"/>
        </w:rPr>
        <w:t xml:space="preserve"> of resources, APIs, and tools that allow for the creation of implementation guides with complex extensions and computable constraints (e.g.: invariants). </w:t>
      </w:r>
    </w:p>
    <w:p w:rsidR="00DB3123" w:rsidRDefault="00000000" w14:paraId="0CD1E6D5" w14:textId="77777777">
      <w:pPr>
        <w:pStyle w:val="Heading3"/>
        <w:numPr>
          <w:ilvl w:val="2"/>
          <w:numId w:val="2"/>
        </w:numPr>
      </w:pPr>
      <w:bookmarkStart w:name="_Toc180574120" w:id="5"/>
      <w:r>
        <w:t>Conventions</w:t>
      </w:r>
      <w:bookmarkEnd w:id="5"/>
    </w:p>
    <w:p w:rsidR="00DB3123" w:rsidRDefault="00000000" w14:paraId="6B913FE2" w14:textId="77777777">
      <w:pPr>
        <w:numPr>
          <w:ilvl w:val="0"/>
          <w:numId w:val="6"/>
        </w:numPr>
        <w:rPr/>
      </w:pPr>
      <w:r w:rsidRPr="1A106A46" w:rsidR="00000000">
        <w:rPr>
          <w:lang w:val="en-US"/>
        </w:rPr>
        <w:t>The FHIR notion “value set” is equivalent to the OMOP “concept set</w:t>
      </w:r>
      <w:r w:rsidRPr="1A106A46" w:rsidR="00000000">
        <w:rPr>
          <w:lang w:val="en-US"/>
        </w:rPr>
        <w:t>”.</w:t>
      </w:r>
      <w:r w:rsidRPr="1A106A46" w:rsidR="00000000">
        <w:rPr>
          <w:lang w:val="en-US"/>
        </w:rPr>
        <w:t xml:space="preserve"> Both terms may be used interchangeably.</w:t>
      </w:r>
    </w:p>
    <w:p w:rsidR="00DB3123" w:rsidRDefault="00000000" w14:paraId="3E4CBE62" w14:textId="77777777">
      <w:pPr>
        <w:numPr>
          <w:ilvl w:val="0"/>
          <w:numId w:val="6"/>
        </w:numPr>
        <w:rPr/>
      </w:pPr>
      <w:r w:rsidRPr="1A106A46" w:rsidR="00000000">
        <w:rPr>
          <w:lang w:val="en-US"/>
        </w:rPr>
        <w:t>The FHIR notion “code system” is equivalent to the OMOP “vocabulary</w:t>
      </w:r>
      <w:r w:rsidRPr="1A106A46" w:rsidR="00000000">
        <w:rPr>
          <w:lang w:val="en-US"/>
        </w:rPr>
        <w:t>”.</w:t>
      </w:r>
      <w:r w:rsidRPr="1A106A46" w:rsidR="00000000">
        <w:rPr>
          <w:lang w:val="en-US"/>
        </w:rPr>
        <w:t xml:space="preserve"> Both terms may be used interchangeably.</w:t>
      </w:r>
    </w:p>
    <w:p w:rsidR="00DB3123" w:rsidRDefault="00000000" w14:paraId="2130840E" w14:textId="77777777">
      <w:pPr>
        <w:pStyle w:val="Heading1"/>
        <w:numPr>
          <w:ilvl w:val="0"/>
          <w:numId w:val="2"/>
        </w:numPr>
      </w:pPr>
      <w:bookmarkStart w:name="_Toc180574121" w:id="6"/>
      <w:r>
        <w:t>Mapping Principles and Methodology</w:t>
      </w:r>
      <w:bookmarkEnd w:id="6"/>
      <w:r>
        <w:t xml:space="preserve"> </w:t>
      </w:r>
    </w:p>
    <w:p w:rsidR="00DB3123" w:rsidRDefault="00000000" w14:paraId="5D46C761" w14:textId="3F9087E5">
      <w:r w:rsidRPr="1A106A46" w:rsidR="00000000">
        <w:rPr>
          <w:lang w:val="en-US"/>
        </w:rPr>
        <w:t xml:space="preserve">Mapping principles and strategies were </w:t>
      </w:r>
      <w:r w:rsidRPr="1A106A46" w:rsidR="00000000">
        <w:rPr>
          <w:lang w:val="en-US"/>
        </w:rPr>
        <w:t>determined</w:t>
      </w:r>
      <w:r w:rsidRPr="1A106A46" w:rsidR="00000000">
        <w:rPr>
          <w:lang w:val="en-US"/>
        </w:rPr>
        <w:t xml:space="preserve"> based on framework design principles and assumptions further described in Appendix </w:t>
      </w:r>
      <w:r w:rsidRPr="1A106A46" w:rsidR="003561CD">
        <w:rPr>
          <w:lang w:val="en-US"/>
        </w:rPr>
        <w:t>C</w:t>
      </w:r>
      <w:r w:rsidRPr="1A106A46" w:rsidR="00000000">
        <w:rPr>
          <w:lang w:val="en-US"/>
        </w:rPr>
        <w:t>.</w:t>
      </w:r>
    </w:p>
    <w:p w:rsidR="00DB3123" w:rsidRDefault="00000000" w14:paraId="7F5BBA36" w14:textId="535C49F0">
      <w:pPr>
        <w:pStyle w:val="Heading2"/>
        <w:numPr>
          <w:ilvl w:val="1"/>
          <w:numId w:val="2"/>
        </w:numPr>
      </w:pPr>
      <w:bookmarkStart w:name="_Toc180574122" w:id="7"/>
      <w:r>
        <w:t xml:space="preserve">Holistic </w:t>
      </w:r>
      <w:r w:rsidR="00991CBA">
        <w:t xml:space="preserve">Methodology </w:t>
      </w:r>
      <w:r>
        <w:t>Approach</w:t>
      </w:r>
      <w:r w:rsidR="00991CBA">
        <w:t xml:space="preserve"> (HMA)</w:t>
      </w:r>
      <w:r>
        <w:t xml:space="preserve"> to Mapping</w:t>
      </w:r>
      <w:bookmarkEnd w:id="7"/>
    </w:p>
    <w:p w:rsidR="00DB3123" w:rsidRDefault="00000000" w14:paraId="7D03B1FC" w14:textId="02DB39F4">
      <w:r w:rsidRPr="1A106A46" w:rsidR="00000000">
        <w:rPr>
          <w:lang w:val="en-US"/>
        </w:rPr>
        <w:t xml:space="preserve">We propose a </w:t>
      </w:r>
      <w:r w:rsidRPr="1A106A46" w:rsidR="00991CBA">
        <w:rPr>
          <w:lang w:val="en-US"/>
        </w:rPr>
        <w:t>H</w:t>
      </w:r>
      <w:r w:rsidRPr="1A106A46" w:rsidR="00000000">
        <w:rPr>
          <w:lang w:val="en-US"/>
        </w:rPr>
        <w:t xml:space="preserve">olistic </w:t>
      </w:r>
      <w:r w:rsidRPr="1A106A46" w:rsidR="00991CBA">
        <w:rPr>
          <w:lang w:val="en-US"/>
        </w:rPr>
        <w:t>M</w:t>
      </w:r>
      <w:r w:rsidRPr="1A106A46" w:rsidR="00000000">
        <w:rPr>
          <w:lang w:val="en-US"/>
        </w:rPr>
        <w:t xml:space="preserve">ethodology </w:t>
      </w:r>
      <w:r w:rsidRPr="1A106A46" w:rsidR="00991CBA">
        <w:rPr>
          <w:lang w:val="en-US"/>
        </w:rPr>
        <w:t>A</w:t>
      </w:r>
      <w:r w:rsidRPr="1A106A46" w:rsidR="00000000">
        <w:rPr>
          <w:lang w:val="en-US"/>
        </w:rPr>
        <w:t>pproach</w:t>
      </w:r>
      <w:r w:rsidRPr="1A106A46" w:rsidR="00991CBA">
        <w:rPr>
          <w:lang w:val="en-US"/>
        </w:rPr>
        <w:t xml:space="preserve"> to </w:t>
      </w:r>
      <w:r w:rsidRPr="1A106A46" w:rsidR="00991CBA">
        <w:rPr>
          <w:lang w:val="en-US"/>
        </w:rPr>
        <w:t xml:space="preserve">the </w:t>
      </w:r>
      <w:r w:rsidRPr="1A106A46" w:rsidR="00000000">
        <w:rPr>
          <w:lang w:val="en-US"/>
        </w:rPr>
        <w:t xml:space="preserve"> FHIR</w:t>
      </w:r>
      <w:r w:rsidRPr="1A106A46" w:rsidR="00000000">
        <w:rPr>
          <w:lang w:val="en-US"/>
        </w:rPr>
        <w:t>-to-OMOP mapping.</w:t>
      </w:r>
    </w:p>
    <w:p w:rsidR="00DB3123" w:rsidRDefault="00000000" w14:paraId="11D000DE" w14:textId="77777777">
      <w:pPr>
        <w:numPr>
          <w:ilvl w:val="0"/>
          <w:numId w:val="7"/>
        </w:numPr>
        <w:spacing w:after="0"/>
      </w:pPr>
      <w:r>
        <w:t>Not all FHIR metadata is relevant for OHDSI research studies or mapping the OMOP CDM</w:t>
      </w:r>
    </w:p>
    <w:p w:rsidR="00DB3123" w:rsidRDefault="00000000" w14:paraId="73BE02E9" w14:textId="77777777">
      <w:pPr>
        <w:numPr>
          <w:ilvl w:val="0"/>
          <w:numId w:val="7"/>
        </w:numPr>
        <w:spacing w:after="0"/>
      </w:pPr>
      <w:r>
        <w:t>Define the relevant data in the FHIR source to map to OMOP</w:t>
      </w:r>
    </w:p>
    <w:p w:rsidR="00DB3123" w:rsidRDefault="00000000" w14:paraId="5B82A2AC" w14:textId="77777777">
      <w:pPr>
        <w:numPr>
          <w:ilvl w:val="1"/>
          <w:numId w:val="7"/>
        </w:numPr>
        <w:spacing w:after="0"/>
      </w:pPr>
      <w:r>
        <w:t xml:space="preserve">Map only complete and verified information </w:t>
      </w:r>
    </w:p>
    <w:p w:rsidR="00DB3123" w:rsidRDefault="00000000" w14:paraId="3DA78E41" w14:textId="77777777">
      <w:pPr>
        <w:numPr>
          <w:ilvl w:val="0"/>
          <w:numId w:val="7"/>
        </w:numPr>
        <w:spacing w:after="0"/>
        <w:rPr/>
      </w:pPr>
      <w:r w:rsidRPr="1A106A46" w:rsidR="00000000">
        <w:rPr>
          <w:lang w:val="en-US"/>
        </w:rPr>
        <w:t>Identify</w:t>
      </w:r>
      <w:r w:rsidRPr="1A106A46" w:rsidR="00000000">
        <w:rPr>
          <w:lang w:val="en-US"/>
        </w:rPr>
        <w:t xml:space="preserve"> the </w:t>
      </w:r>
      <w:r w:rsidRPr="1A106A46" w:rsidR="00000000">
        <w:rPr>
          <w:i w:val="1"/>
          <w:iCs w:val="1"/>
          <w:lang w:val="en-US"/>
        </w:rPr>
        <w:t>main</w:t>
      </w:r>
      <w:r w:rsidRPr="1A106A46" w:rsidR="00000000">
        <w:rPr>
          <w:lang w:val="en-US"/>
        </w:rPr>
        <w:t xml:space="preserve"> FHIR element that </w:t>
      </w:r>
      <w:r w:rsidRPr="1A106A46" w:rsidR="00000000">
        <w:rPr>
          <w:lang w:val="en-US"/>
        </w:rPr>
        <w:t>lead</w:t>
      </w:r>
      <w:r w:rsidRPr="1A106A46" w:rsidR="00000000">
        <w:rPr>
          <w:lang w:val="en-US"/>
        </w:rPr>
        <w:t xml:space="preserve"> the mapping to OMOP</w:t>
      </w:r>
    </w:p>
    <w:p w:rsidR="00DB3123" w:rsidRDefault="00000000" w14:paraId="6009316C" w14:textId="2F4AFCF0">
      <w:pPr>
        <w:numPr>
          <w:ilvl w:val="0"/>
          <w:numId w:val="7"/>
        </w:numPr>
        <w:spacing w:after="0"/>
        <w:rPr/>
      </w:pPr>
      <w:r w:rsidRPr="1A106A46" w:rsidR="00000000">
        <w:rPr>
          <w:lang w:val="en-US"/>
        </w:rPr>
        <w:t>Identify</w:t>
      </w:r>
      <w:r w:rsidRPr="1A106A46" w:rsidR="00000000">
        <w:rPr>
          <w:lang w:val="en-US"/>
        </w:rPr>
        <w:t xml:space="preserve"> the FHIR element</w:t>
      </w:r>
      <w:r w:rsidRPr="1A106A46" w:rsidR="004252B5">
        <w:rPr>
          <w:lang w:val="en-US" w:bidi="he-IL"/>
        </w:rPr>
        <w:t xml:space="preserve"> </w:t>
      </w:r>
      <w:r w:rsidRPr="1A106A46" w:rsidR="004252B5">
        <w:rPr>
          <w:lang w:val="en-US"/>
        </w:rPr>
        <w:t>definitions</w:t>
      </w:r>
      <w:r w:rsidRPr="1A106A46" w:rsidR="00000000">
        <w:rPr>
          <w:lang w:val="en-US"/>
        </w:rPr>
        <w:t xml:space="preserve"> that align with the main element.</w:t>
      </w:r>
    </w:p>
    <w:p w:rsidR="00DB3123" w:rsidRDefault="00000000" w14:paraId="5BB9E5F5" w14:textId="77777777">
      <w:pPr>
        <w:numPr>
          <w:ilvl w:val="0"/>
          <w:numId w:val="7"/>
        </w:numPr>
        <w:spacing w:after="0"/>
        <w:rPr/>
      </w:pPr>
      <w:r w:rsidRPr="1A106A46" w:rsidR="00000000">
        <w:rPr>
          <w:lang w:val="en-US"/>
        </w:rPr>
        <w:t xml:space="preserve">Analyze the corpus between the content inventory FHIR </w:t>
      </w:r>
      <w:r w:rsidRPr="1A106A46" w:rsidR="00000000">
        <w:rPr>
          <w:lang w:val="en-US"/>
        </w:rPr>
        <w:t>codeableConcept</w:t>
      </w:r>
      <w:r w:rsidRPr="1A106A46" w:rsidR="00000000">
        <w:rPr>
          <w:lang w:val="en-US"/>
        </w:rPr>
        <w:t xml:space="preserve"> with the OMOP Ontology for gaps and misaligned domains.</w:t>
      </w:r>
    </w:p>
    <w:p w:rsidR="00DB3123" w:rsidRDefault="00000000" w14:paraId="05B7CD29" w14:textId="385A0E34">
      <w:pPr>
        <w:numPr>
          <w:ilvl w:val="0"/>
          <w:numId w:val="7"/>
        </w:numPr>
        <w:spacing w:after="0"/>
        <w:rPr/>
      </w:pPr>
      <w:r w:rsidRPr="1A106A46" w:rsidR="00000000">
        <w:rPr>
          <w:lang w:val="en-US"/>
        </w:rPr>
        <w:t>Identify</w:t>
      </w:r>
      <w:r w:rsidRPr="1A106A46" w:rsidR="00000000">
        <w:rPr>
          <w:lang w:val="en-US"/>
        </w:rPr>
        <w:t xml:space="preserve"> or generate FHIR profiles which align with the intended study</w:t>
      </w:r>
      <w:r w:rsidRPr="1A106A46" w:rsidR="00E46DED">
        <w:rPr>
          <w:lang w:val="en-US"/>
        </w:rPr>
        <w:t xml:space="preserve"> or data-lake</w:t>
      </w:r>
      <w:r w:rsidRPr="1A106A46" w:rsidR="00000000">
        <w:rPr>
          <w:lang w:val="en-US"/>
        </w:rPr>
        <w:t xml:space="preserve"> to ensure translation among multiple data sources to the OMOP CDM.</w:t>
      </w:r>
    </w:p>
    <w:p w:rsidR="00DB3123" w:rsidRDefault="00000000" w14:paraId="7746599C" w14:textId="77777777">
      <w:pPr>
        <w:numPr>
          <w:ilvl w:val="0"/>
          <w:numId w:val="7"/>
        </w:numPr>
        <w:spacing w:after="0"/>
      </w:pPr>
      <w:r>
        <w:lastRenderedPageBreak/>
        <w:t>Map the relevant FHIR resources / profile elements to OMOP CDM.</w:t>
      </w:r>
    </w:p>
    <w:p w:rsidR="00DB3123" w:rsidRDefault="00000000" w14:paraId="60E8ACF5" w14:textId="77777777">
      <w:pPr>
        <w:numPr>
          <w:ilvl w:val="0"/>
          <w:numId w:val="7"/>
        </w:numPr>
        <w:spacing w:after="0"/>
      </w:pPr>
      <w:r>
        <w:t>Populate the OMOP CDM records at the atomic/record level.</w:t>
      </w:r>
    </w:p>
    <w:p w:rsidR="00DB3123" w:rsidRDefault="00000000" w14:paraId="5940136F" w14:textId="77777777">
      <w:pPr>
        <w:numPr>
          <w:ilvl w:val="0"/>
          <w:numId w:val="7"/>
        </w:numPr>
        <w:spacing w:after="0"/>
        <w:rPr/>
      </w:pPr>
      <w:r w:rsidRPr="1A106A46" w:rsidR="00000000">
        <w:rPr>
          <w:lang w:val="en-US"/>
        </w:rPr>
        <w:t>Preserve the FHIR relationships (or provenance) from the original resource where possible (</w:t>
      </w:r>
      <w:r w:rsidRPr="1A106A46" w:rsidR="00000000">
        <w:rPr>
          <w:lang w:val="en-US"/>
        </w:rPr>
        <w:t>meas_event_id</w:t>
      </w:r>
      <w:r w:rsidRPr="1A106A46" w:rsidR="00000000">
        <w:rPr>
          <w:lang w:val="en-US"/>
        </w:rPr>
        <w:t xml:space="preserve">, </w:t>
      </w:r>
      <w:r w:rsidRPr="1A106A46" w:rsidR="00000000">
        <w:rPr>
          <w:lang w:val="en-US"/>
        </w:rPr>
        <w:t>observation_event_id</w:t>
      </w:r>
      <w:r w:rsidRPr="1A106A46" w:rsidR="00000000">
        <w:rPr>
          <w:lang w:val="en-US"/>
        </w:rPr>
        <w:t>, fact_relationship, etc.)</w:t>
      </w:r>
    </w:p>
    <w:p w:rsidR="00DB3123" w:rsidRDefault="00000000" w14:paraId="0A3680C3" w14:textId="77777777">
      <w:pPr>
        <w:numPr>
          <w:ilvl w:val="0"/>
          <w:numId w:val="7"/>
        </w:numPr>
        <w:spacing w:after="120"/>
      </w:pPr>
      <w:r>
        <w:t>For OHDSI Network Studies, test data quality and consistency in FHIR-OMOP data translation using a common test data set relevant to the network study.</w:t>
      </w:r>
    </w:p>
    <w:p w:rsidR="00DB3123" w:rsidRDefault="00000000" w14:paraId="67F680D8" w14:textId="77777777">
      <w:r w:rsidRPr="1A106A46" w:rsidR="00000000">
        <w:rPr>
          <w:lang w:val="en-US"/>
        </w:rPr>
        <w:t xml:space="preserve">Practical steps on the </w:t>
      </w:r>
      <w:r w:rsidRPr="1A106A46" w:rsidR="00000000">
        <w:rPr>
          <w:lang w:val="en-US"/>
        </w:rPr>
        <w:t>methodology</w:t>
      </w:r>
      <w:r w:rsidRPr="1A106A46" w:rsidR="00000000">
        <w:rPr>
          <w:lang w:val="en-US"/>
        </w:rPr>
        <w:t xml:space="preserve"> for mapping common FHIR resources to OMOP structures is further illustrated in the flowchart diagram below:</w:t>
      </w:r>
    </w:p>
    <w:p w:rsidR="00DB3123" w:rsidRDefault="00000000" w14:paraId="76B9CDA9" w14:textId="77777777">
      <w:pPr>
        <w:spacing w:after="120"/>
      </w:pPr>
      <w:r>
        <w:rPr>
          <w:noProof/>
        </w:rPr>
        <w:drawing>
          <wp:inline distT="0" distB="0" distL="0" distR="0" wp14:anchorId="45D4EB98" wp14:editId="145F03F5">
            <wp:extent cx="6858000" cy="4635500"/>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12"/>
                    <a:srcRect/>
                    <a:stretch>
                      <a:fillRect/>
                    </a:stretch>
                  </pic:blipFill>
                  <pic:spPr>
                    <a:xfrm>
                      <a:off x="0" y="0"/>
                      <a:ext cx="6858000" cy="4635500"/>
                    </a:xfrm>
                    <a:prstGeom prst="rect">
                      <a:avLst/>
                    </a:prstGeom>
                    <a:ln/>
                  </pic:spPr>
                </pic:pic>
              </a:graphicData>
            </a:graphic>
          </wp:inline>
        </w:drawing>
      </w:r>
      <w:r>
        <w:t xml:space="preserve"> </w:t>
      </w:r>
    </w:p>
    <w:p w:rsidRPr="009D5207" w:rsidR="00DB3123" w:rsidRDefault="00000000" w14:paraId="5113BB83" w14:textId="77777777">
      <w:pPr>
        <w:spacing w:after="120"/>
        <w:rPr>
          <w:lang w:val="en-US" w:bidi="he-IL"/>
        </w:rPr>
      </w:pPr>
      <w:commentRangeStart w:id="8"/>
      <w:r>
        <w:t xml:space="preserve">The flowchart consist of 4 main categories of tasks: </w:t>
      </w:r>
      <w:commentRangeEnd w:id="8"/>
      <w:r w:rsidR="00B514E6">
        <w:rPr>
          <w:rStyle w:val="CommentReference"/>
        </w:rPr>
        <w:commentReference w:id="8"/>
      </w:r>
    </w:p>
    <w:p w:rsidR="00DB3123" w:rsidP="1A106A46" w:rsidRDefault="00000000" w14:paraId="7D0D78D0" w14:textId="77777777">
      <w:pPr>
        <w:numPr>
          <w:ilvl w:val="0"/>
          <w:numId w:val="14"/>
        </w:numPr>
        <w:pBdr>
          <w:top w:val="nil" w:color="000000" w:sz="0" w:space="0"/>
          <w:left w:val="nil" w:color="000000" w:sz="0" w:space="0"/>
          <w:bottom w:val="nil" w:color="000000" w:sz="0" w:space="0"/>
          <w:right w:val="nil" w:color="000000" w:sz="0" w:space="0"/>
          <w:between w:val="nil" w:color="000000" w:sz="0" w:space="0"/>
        </w:pBdr>
        <w:spacing w:after="0"/>
        <w:rPr/>
      </w:pPr>
      <w:r w:rsidRPr="1A106A46" w:rsidR="00000000">
        <w:rPr>
          <w:lang w:val="en-US"/>
        </w:rPr>
        <w:t>Identifying</w:t>
      </w:r>
      <w:r w:rsidRPr="1A106A46" w:rsidR="00000000">
        <w:rPr>
          <w:lang w:val="en-US"/>
        </w:rPr>
        <w:t xml:space="preserve"> and scoping the most relevant FHIR resource elements to map to OMOP.</w:t>
      </w:r>
    </w:p>
    <w:p w:rsidR="00DB3123" w:rsidP="1A106A46" w:rsidRDefault="00000000" w14:paraId="08E0B6CE" w14:textId="6AD65EFA">
      <w:pPr>
        <w:numPr>
          <w:ilvl w:val="0"/>
          <w:numId w:val="14"/>
        </w:numPr>
        <w:pBdr>
          <w:top w:val="nil" w:color="000000" w:sz="0" w:space="0"/>
          <w:left w:val="nil" w:color="000000" w:sz="0" w:space="0"/>
          <w:bottom w:val="nil" w:color="000000" w:sz="0" w:space="0"/>
          <w:right w:val="nil" w:color="000000" w:sz="0" w:space="0"/>
          <w:between w:val="nil" w:color="000000" w:sz="0" w:space="0"/>
        </w:pBdr>
        <w:spacing w:after="0"/>
        <w:rPr/>
      </w:pPr>
      <w:r w:rsidRPr="1A106A46" w:rsidR="00000000">
        <w:rPr>
          <w:lang w:val="en-US"/>
        </w:rPr>
        <w:t xml:space="preserve">Mapping the defining FHIR resource element to the OMOP </w:t>
      </w:r>
      <w:r w:rsidRPr="1A106A46" w:rsidR="00B83938">
        <w:rPr>
          <w:lang w:val="en-US"/>
        </w:rPr>
        <w:t xml:space="preserve">standard </w:t>
      </w:r>
      <w:r w:rsidRPr="1A106A46" w:rsidR="003B0886">
        <w:rPr>
          <w:lang w:val="en-US"/>
        </w:rPr>
        <w:t>concepts</w:t>
      </w:r>
      <w:r w:rsidRPr="1A106A46" w:rsidR="00000000">
        <w:rPr>
          <w:lang w:val="en-US"/>
        </w:rPr>
        <w:t xml:space="preserve"> to </w:t>
      </w:r>
      <w:r w:rsidRPr="1A106A46" w:rsidR="00000000">
        <w:rPr>
          <w:lang w:val="en-US"/>
        </w:rPr>
        <w:t>determine</w:t>
      </w:r>
      <w:r w:rsidRPr="1A106A46" w:rsidR="00000000">
        <w:rPr>
          <w:lang w:val="en-US"/>
        </w:rPr>
        <w:t xml:space="preserve"> the OMOP domain for which to map the FHIR resource’s supporting elements.</w:t>
      </w:r>
    </w:p>
    <w:p w:rsidR="00DB3123" w:rsidRDefault="00000000" w14:paraId="2FD1BE40" w14:textId="77777777">
      <w:pPr>
        <w:numPr>
          <w:ilvl w:val="0"/>
          <w:numId w:val="14"/>
        </w:numPr>
        <w:pBdr>
          <w:top w:val="nil"/>
          <w:left w:val="nil"/>
          <w:bottom w:val="nil"/>
          <w:right w:val="nil"/>
          <w:between w:val="nil"/>
        </w:pBdr>
        <w:spacing w:after="0"/>
      </w:pPr>
      <w:r>
        <w:t>Aligning the supporting fields with the OMOP CDM table from the identified domain.</w:t>
      </w:r>
    </w:p>
    <w:p w:rsidR="00DB3123" w:rsidRDefault="00000000" w14:paraId="1C7C66AF" w14:textId="77777777">
      <w:pPr>
        <w:numPr>
          <w:ilvl w:val="0"/>
          <w:numId w:val="14"/>
        </w:numPr>
        <w:pBdr>
          <w:top w:val="nil"/>
          <w:left w:val="nil"/>
          <w:bottom w:val="nil"/>
          <w:right w:val="nil"/>
          <w:between w:val="nil"/>
        </w:pBdr>
        <w:spacing w:after="120"/>
      </w:pPr>
      <w:r>
        <w:t xml:space="preserve">Handling any mapping gaps by falling back to a rigid pre-defined structural map between the FHIR resource type and an OMOP table, documenting the gap, and coordinating with the OHDSI THEMIS group on FHIR alignment needs and recommendations. </w:t>
      </w:r>
    </w:p>
    <w:p w:rsidR="00DB3123" w:rsidRDefault="00DB3123" w14:paraId="6B7BFB59" w14:textId="77777777"/>
    <w:p w:rsidR="00DB3123" w:rsidRDefault="00000000" w14:paraId="0E6672E1" w14:textId="77777777">
      <w:pPr>
        <w:pStyle w:val="Heading1"/>
        <w:numPr>
          <w:ilvl w:val="0"/>
          <w:numId w:val="2"/>
        </w:numPr>
      </w:pPr>
      <w:bookmarkStart w:name="_Toc180574123" w:id="9"/>
      <w:r>
        <w:lastRenderedPageBreak/>
        <w:t>Lessons learned from actual FHIR to OMOP transformations</w:t>
      </w:r>
      <w:bookmarkEnd w:id="9"/>
    </w:p>
    <w:p w:rsidR="00DB3123" w:rsidRDefault="00000000" w14:paraId="0B51EAA6" w14:textId="77777777">
      <w:r>
        <w:t xml:space="preserve">Many initiatives assume that the source data can be aggregated into a data lake and used generically regardless of context. This may be true for general analyses involving “clinical and administrative assertions” which describe only one notion. For example, an atomic condition on a problem list captured during an encounter may include hypertension. There is no other qualifier or modifier to further describe the condition such as primary hypertension or secondary hypertension. </w:t>
      </w:r>
    </w:p>
    <w:p w:rsidR="00DB3123" w:rsidP="1A106A46" w:rsidRDefault="00000000" w14:paraId="60A38BAA" w14:textId="77777777">
      <w:pPr>
        <w:rPr>
          <w:lang w:val="en-US"/>
        </w:rPr>
      </w:pPr>
      <w:r w:rsidRPr="1A106A46" w:rsidR="00000000">
        <w:rPr>
          <w:lang w:val="en-US"/>
        </w:rPr>
        <w:t xml:space="preserve">Defining or at least loosely </w:t>
      </w:r>
      <w:r w:rsidRPr="1A106A46" w:rsidR="00000000">
        <w:rPr>
          <w:lang w:val="en-US"/>
        </w:rPr>
        <w:t>identifying</w:t>
      </w:r>
      <w:r w:rsidRPr="1A106A46" w:rsidR="00000000">
        <w:rPr>
          <w:lang w:val="en-US"/>
        </w:rPr>
        <w:t xml:space="preserve"> a set of study cohorts has several advantages. </w:t>
      </w:r>
      <w:r w:rsidRPr="1A106A46" w:rsidR="00000000">
        <w:rPr>
          <w:lang w:val="en-US"/>
        </w:rPr>
        <w:t>It helps to scope and prioritize the FHIR-to-OMOP mapping as well as provide a use case to test the mapping and ETL logic.</w:t>
      </w:r>
    </w:p>
    <w:p w:rsidR="00DB3123" w:rsidRDefault="00000000" w14:paraId="7D31DCC9" w14:textId="77777777">
      <w:r w:rsidRPr="1A106A46" w:rsidR="00000000">
        <w:rPr>
          <w:lang w:val="en-US"/>
        </w:rPr>
        <w:t xml:space="preserve">FHIR base resources have very few constraints and </w:t>
      </w:r>
      <w:r w:rsidRPr="1A106A46" w:rsidR="00000000">
        <w:rPr>
          <w:lang w:val="en-US"/>
        </w:rPr>
        <w:t>consequently</w:t>
      </w:r>
      <w:r w:rsidRPr="1A106A46" w:rsidR="00000000">
        <w:rPr>
          <w:lang w:val="en-US"/>
        </w:rPr>
        <w:t xml:space="preserve"> </w:t>
      </w:r>
      <w:r w:rsidRPr="1A106A46" w:rsidR="00000000">
        <w:rPr>
          <w:lang w:val="en-US"/>
        </w:rPr>
        <w:t>allows</w:t>
      </w:r>
      <w:r w:rsidRPr="1A106A46" w:rsidR="00000000">
        <w:rPr>
          <w:lang w:val="en-US"/>
        </w:rPr>
        <w:t xml:space="preserve"> for transmission of sparse and semantically lossy data. As a result, it is challenging for FHIR-to-OMOP ETL developers to ensure in a computable way whether a FHIR server already populated with resources </w:t>
      </w:r>
      <w:r w:rsidRPr="1A106A46" w:rsidR="00000000">
        <w:rPr>
          <w:lang w:val="en-US"/>
        </w:rPr>
        <w:t>contains</w:t>
      </w:r>
      <w:r w:rsidRPr="1A106A46" w:rsidR="00000000">
        <w:rPr>
          <w:lang w:val="en-US"/>
        </w:rPr>
        <w:t xml:space="preserve"> the necessary data elements. </w:t>
      </w:r>
    </w:p>
    <w:p w:rsidR="00DB3123" w:rsidRDefault="00DB3123" w14:paraId="7CEFF7AA" w14:textId="77777777"/>
    <w:p w:rsidR="00DB3123" w:rsidRDefault="00000000" w14:paraId="1CFD1D23" w14:textId="77777777">
      <w:pPr>
        <w:pStyle w:val="Heading1"/>
        <w:numPr>
          <w:ilvl w:val="0"/>
          <w:numId w:val="2"/>
        </w:numPr>
      </w:pPr>
      <w:bookmarkStart w:name="_Toc180574124" w:id="10"/>
      <w:r>
        <w:t>Practical Examples and Case Studies</w:t>
      </w:r>
      <w:bookmarkEnd w:id="10"/>
    </w:p>
    <w:p w:rsidR="00BB0922" w:rsidP="006F0B4A" w:rsidRDefault="006F0B4A" w14:paraId="0F673F8D" w14:textId="250F185A">
      <w:pPr>
        <w:pStyle w:val="Heading2"/>
      </w:pPr>
      <w:r>
        <w:t>Out of Scope</w:t>
      </w:r>
    </w:p>
    <w:p w:rsidRPr="006F0B4A" w:rsidR="006F0B4A" w:rsidP="006F0B4A" w:rsidRDefault="006F0B4A" w14:paraId="7DAD219E" w14:textId="58C8B388">
      <w:r>
        <w:t>We recommend the following elements not be mapped for PHI reasons:</w:t>
      </w:r>
    </w:p>
    <w:p w:rsidR="00DB3123" w:rsidP="1A106A46" w:rsidRDefault="00000000" w14:paraId="0928DC5A" w14:textId="77777777">
      <w:pPr>
        <w:numPr>
          <w:ilvl w:val="0"/>
          <w:numId w:val="16"/>
        </w:numPr>
        <w:spacing w:after="0"/>
        <w:rPr>
          <w:lang w:val="en-US"/>
        </w:rPr>
      </w:pPr>
      <w:r w:rsidRPr="1A106A46" w:rsidR="00000000">
        <w:rPr>
          <w:lang w:val="en-US"/>
        </w:rPr>
        <w:t>Observation.category</w:t>
      </w:r>
    </w:p>
    <w:p w:rsidR="00DB3123" w:rsidRDefault="00000000" w14:paraId="7F9A2768" w14:textId="77777777">
      <w:pPr>
        <w:numPr>
          <w:ilvl w:val="0"/>
          <w:numId w:val="16"/>
        </w:numPr>
        <w:spacing w:after="0"/>
      </w:pPr>
      <w:r>
        <w:t>From Patient resource type:</w:t>
      </w:r>
    </w:p>
    <w:p w:rsidR="00DB3123" w:rsidRDefault="00000000" w14:paraId="57E6C242" w14:textId="77777777">
      <w:pPr>
        <w:numPr>
          <w:ilvl w:val="1"/>
          <w:numId w:val="16"/>
        </w:numPr>
        <w:spacing w:after="0"/>
      </w:pPr>
      <w:r>
        <w:t>Patient and patient contact names</w:t>
      </w:r>
    </w:p>
    <w:p w:rsidR="00DB3123" w:rsidRDefault="00000000" w14:paraId="4AB73305" w14:textId="77777777">
      <w:pPr>
        <w:numPr>
          <w:ilvl w:val="1"/>
          <w:numId w:val="16"/>
        </w:numPr>
        <w:spacing w:after="0"/>
      </w:pPr>
      <w:r>
        <w:t>Patient residential addresses other than postal/zip code.</w:t>
      </w:r>
    </w:p>
    <w:p w:rsidR="00DB3123" w:rsidRDefault="00000000" w14:paraId="712D26DF" w14:textId="77777777">
      <w:pPr>
        <w:numPr>
          <w:ilvl w:val="1"/>
          <w:numId w:val="16"/>
        </w:numPr>
        <w:spacing w:after="0"/>
      </w:pPr>
      <w:r>
        <w:t>Telecom (e.g.: phone numbers, email)</w:t>
      </w:r>
    </w:p>
    <w:p w:rsidR="00DB3123" w:rsidRDefault="00000000" w14:paraId="6C3933F7" w14:textId="77777777">
      <w:pPr>
        <w:numPr>
          <w:ilvl w:val="1"/>
          <w:numId w:val="16"/>
        </w:numPr>
        <w:spacing w:after="0"/>
      </w:pPr>
      <w:r>
        <w:t>Medical record numbers</w:t>
      </w:r>
    </w:p>
    <w:p w:rsidR="00DB3123" w:rsidRDefault="00000000" w14:paraId="698B8DC7" w14:textId="77777777">
      <w:pPr>
        <w:numPr>
          <w:ilvl w:val="1"/>
          <w:numId w:val="16"/>
        </w:numPr>
        <w:spacing w:after="120"/>
      </w:pPr>
      <w:r>
        <w:t>Government-issued identifiers (e.g.: social security number, driver’s license number, etc.)</w:t>
      </w:r>
    </w:p>
    <w:p w:rsidR="00DB3123" w:rsidRDefault="00000000" w14:paraId="29CAFFA9" w14:textId="77777777">
      <w:pPr>
        <w:rPr>
          <w:highlight w:val="yellow"/>
        </w:rPr>
      </w:pPr>
      <w:r>
        <w:t>Such lower priority FHIR elements are considered FHIR-specific metadata, or protected health information (PHI) which are likely to be excluded by Institutional Review Board (IRB) restrictions on human subject data use for observational research.</w:t>
      </w:r>
    </w:p>
    <w:p w:rsidR="00DB3123" w:rsidRDefault="00000000" w14:paraId="6BBEAD3D" w14:textId="77777777">
      <w:pPr>
        <w:pStyle w:val="Heading2"/>
        <w:numPr>
          <w:ilvl w:val="1"/>
          <w:numId w:val="2"/>
        </w:numPr>
      </w:pPr>
      <w:bookmarkStart w:name="_Toc180574125" w:id="11"/>
      <w:r>
        <w:t>General Patterns</w:t>
      </w:r>
      <w:bookmarkEnd w:id="11"/>
    </w:p>
    <w:p w:rsidR="000071D4" w:rsidP="000071D4" w:rsidRDefault="00000000" w14:paraId="188D50CC" w14:textId="5A5ADC8C">
      <w:r>
        <w:t>This section summarizes structural and semantic mapping patterns that apply to multiple FHIR resources and is not specific to a clinical specialty or domain.</w:t>
      </w:r>
    </w:p>
    <w:p w:rsidR="004252B5" w:rsidP="00B366BB" w:rsidRDefault="00B366BB" w14:paraId="14513B89" w14:textId="395DFACD">
      <w:r>
        <w:rPr>
          <w:lang w:val="en-US"/>
        </w:rPr>
        <w:t>Our</w:t>
      </w:r>
      <w:r w:rsidR="004252B5">
        <w:rPr>
          <w:lang w:val="en-US"/>
        </w:rPr>
        <w:t xml:space="preserve"> </w:t>
      </w:r>
      <w:r w:rsidRPr="004252B5" w:rsidR="004252B5">
        <w:rPr>
          <w:lang w:val="en-US"/>
        </w:rPr>
        <w:t>Holistic Methodology Approach</w:t>
      </w:r>
      <w:r>
        <w:rPr>
          <w:lang w:val="en-US"/>
        </w:rPr>
        <w:t xml:space="preserve"> </w:t>
      </w:r>
      <w:r w:rsidR="004252B5">
        <w:rPr>
          <w:lang w:val="en-US"/>
        </w:rPr>
        <w:t>(</w:t>
      </w:r>
      <w:r>
        <w:rPr>
          <w:lang w:val="en-US"/>
        </w:rPr>
        <w:t>HMA</w:t>
      </w:r>
      <w:r w:rsidR="004252B5">
        <w:rPr>
          <w:lang w:val="en-US"/>
        </w:rPr>
        <w:t>)</w:t>
      </w:r>
      <w:r>
        <w:rPr>
          <w:lang w:val="en-US"/>
        </w:rPr>
        <w:t xml:space="preserve"> mapping is based on the </w:t>
      </w:r>
      <w:r w:rsidR="00197BB4">
        <w:rPr>
          <w:lang w:val="en-US"/>
        </w:rPr>
        <w:t>main</w:t>
      </w:r>
      <w:r>
        <w:rPr>
          <w:lang w:val="en-US"/>
        </w:rPr>
        <w:t xml:space="preserve"> element for each </w:t>
      </w:r>
      <w:r w:rsidR="008559BF">
        <w:rPr>
          <w:lang w:val="en-US"/>
        </w:rPr>
        <w:t xml:space="preserve">FHIR </w:t>
      </w:r>
      <w:r>
        <w:rPr>
          <w:lang w:val="en-US"/>
        </w:rPr>
        <w:t xml:space="preserve">resource, however, in the following table we present the </w:t>
      </w:r>
      <w:r w:rsidRPr="00B366BB">
        <w:t xml:space="preserve">common </w:t>
      </w:r>
      <w:r>
        <w:rPr>
          <w:lang w:val="en-US"/>
        </w:rPr>
        <w:t xml:space="preserve">mapping of </w:t>
      </w:r>
      <w:r w:rsidRPr="00B366BB">
        <w:t>FHIR resource types to their corresponding OMOP CDM domain</w:t>
      </w:r>
      <w:r w:rsidR="00EC4990">
        <w:t>/Table</w:t>
      </w:r>
      <w:r w:rsidRPr="00B366BB">
        <w:t xml:space="preserve">. </w:t>
      </w:r>
    </w:p>
    <w:p w:rsidRPr="00B366BB" w:rsidR="00B366BB" w:rsidP="00B366BB" w:rsidRDefault="00B366BB" w14:paraId="11DF24D8" w14:textId="6D2AA5CA">
      <w:r w:rsidRPr="1A106A46" w:rsidR="00B366BB">
        <w:rPr>
          <w:lang w:val="en-US"/>
        </w:rPr>
        <w:t xml:space="preserve">The table below </w:t>
      </w:r>
      <w:r w:rsidRPr="1A106A46" w:rsidR="00B366BB">
        <w:rPr>
          <w:lang w:val="en-US"/>
        </w:rPr>
        <w:t>represents</w:t>
      </w:r>
      <w:r w:rsidRPr="1A106A46" w:rsidR="00B366BB">
        <w:rPr>
          <w:lang w:val="en-US"/>
        </w:rPr>
        <w:t xml:space="preserve"> one commonly referenced mapping approach: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5"/>
        <w:gridCol w:w="2501"/>
        <w:gridCol w:w="4334"/>
      </w:tblGrid>
      <w:tr w:rsidRPr="00B366BB" w:rsidR="00B366BB" w:rsidTr="1A106A46" w14:paraId="3F71E40E" w14:textId="77777777">
        <w:trPr>
          <w:tblHeader/>
          <w:tblCellSpacing w:w="15" w:type="dxa"/>
        </w:trPr>
        <w:tc>
          <w:tcPr>
            <w:tcW w:w="0" w:type="auto"/>
            <w:tcMar/>
            <w:vAlign w:val="center"/>
            <w:hideMark/>
          </w:tcPr>
          <w:p w:rsidRPr="00B366BB" w:rsidR="00B366BB" w:rsidP="00B366BB" w:rsidRDefault="00B366BB" w14:paraId="389523FF" w14:textId="77777777">
            <w:pPr>
              <w:rPr>
                <w:b/>
                <w:bCs/>
              </w:rPr>
            </w:pPr>
            <w:r w:rsidRPr="00B366BB">
              <w:rPr>
                <w:b/>
                <w:bCs/>
              </w:rPr>
              <w:t>FHIR Resource Type</w:t>
            </w:r>
          </w:p>
        </w:tc>
        <w:tc>
          <w:tcPr>
            <w:tcW w:w="0" w:type="auto"/>
            <w:tcMar/>
            <w:vAlign w:val="center"/>
            <w:hideMark/>
          </w:tcPr>
          <w:p w:rsidRPr="00B366BB" w:rsidR="00B366BB" w:rsidP="00B366BB" w:rsidRDefault="00B366BB" w14:paraId="4C92C9F3" w14:textId="77777777">
            <w:pPr>
              <w:rPr>
                <w:b/>
                <w:bCs/>
              </w:rPr>
            </w:pPr>
            <w:r w:rsidRPr="00B366BB">
              <w:rPr>
                <w:b/>
                <w:bCs/>
              </w:rPr>
              <w:t>OMOP Domain (CDM Table)</w:t>
            </w:r>
          </w:p>
        </w:tc>
        <w:tc>
          <w:tcPr>
            <w:tcW w:w="0" w:type="auto"/>
            <w:tcMar/>
            <w:vAlign w:val="center"/>
            <w:hideMark/>
          </w:tcPr>
          <w:p w:rsidRPr="00B366BB" w:rsidR="00B366BB" w:rsidP="00B366BB" w:rsidRDefault="00B366BB" w14:paraId="365A40BA" w14:textId="77777777">
            <w:pPr>
              <w:rPr>
                <w:b/>
                <w:bCs/>
              </w:rPr>
            </w:pPr>
            <w:r w:rsidRPr="00B366BB">
              <w:rPr>
                <w:b/>
                <w:bCs/>
              </w:rPr>
              <w:t>Notes/Mapping Considerations</w:t>
            </w:r>
          </w:p>
        </w:tc>
      </w:tr>
      <w:tr w:rsidRPr="00B366BB" w:rsidR="00B366BB" w:rsidTr="1A106A46" w14:paraId="204A6842" w14:textId="77777777">
        <w:trPr>
          <w:tblCellSpacing w:w="15" w:type="dxa"/>
        </w:trPr>
        <w:tc>
          <w:tcPr>
            <w:tcW w:w="0" w:type="auto"/>
            <w:tcMar/>
            <w:vAlign w:val="center"/>
            <w:hideMark/>
          </w:tcPr>
          <w:p w:rsidRPr="00B366BB" w:rsidR="00B366BB" w:rsidP="00B366BB" w:rsidRDefault="00B366BB" w14:paraId="0F46C7AD" w14:textId="77777777">
            <w:r w:rsidRPr="00B366BB">
              <w:rPr>
                <w:b/>
                <w:bCs/>
              </w:rPr>
              <w:t>Patient</w:t>
            </w:r>
          </w:p>
        </w:tc>
        <w:tc>
          <w:tcPr>
            <w:tcW w:w="0" w:type="auto"/>
            <w:tcMar/>
            <w:vAlign w:val="center"/>
            <w:hideMark/>
          </w:tcPr>
          <w:p w:rsidRPr="00B366BB" w:rsidR="00B366BB" w:rsidP="00B366BB" w:rsidRDefault="00B366BB" w14:paraId="2967027A" w14:textId="77777777">
            <w:r w:rsidRPr="00B366BB">
              <w:t>Person</w:t>
            </w:r>
          </w:p>
        </w:tc>
        <w:tc>
          <w:tcPr>
            <w:tcW w:w="0" w:type="auto"/>
            <w:tcMar/>
            <w:vAlign w:val="center"/>
            <w:hideMark/>
          </w:tcPr>
          <w:p w:rsidRPr="00B366BB" w:rsidR="00B366BB" w:rsidP="00B366BB" w:rsidRDefault="00B366BB" w14:paraId="6FD6D8DC" w14:textId="77777777">
            <w:r w:rsidRPr="00B366BB">
              <w:t>Direct mapping of patient demographics.</w:t>
            </w:r>
          </w:p>
        </w:tc>
      </w:tr>
      <w:tr w:rsidRPr="00B366BB" w:rsidR="00B366BB" w:rsidTr="1A106A46" w14:paraId="52D7037C" w14:textId="77777777">
        <w:trPr>
          <w:tblCellSpacing w:w="15" w:type="dxa"/>
        </w:trPr>
        <w:tc>
          <w:tcPr>
            <w:tcW w:w="0" w:type="auto"/>
            <w:tcMar/>
            <w:vAlign w:val="center"/>
            <w:hideMark/>
          </w:tcPr>
          <w:p w:rsidRPr="00B366BB" w:rsidR="00B366BB" w:rsidP="00B366BB" w:rsidRDefault="00B366BB" w14:paraId="618E7B06" w14:textId="77777777">
            <w:r w:rsidRPr="00B366BB">
              <w:rPr>
                <w:b/>
                <w:bCs/>
              </w:rPr>
              <w:t>Practitioner</w:t>
            </w:r>
          </w:p>
        </w:tc>
        <w:tc>
          <w:tcPr>
            <w:tcW w:w="0" w:type="auto"/>
            <w:tcMar/>
            <w:vAlign w:val="center"/>
            <w:hideMark/>
          </w:tcPr>
          <w:p w:rsidRPr="00B366BB" w:rsidR="00B366BB" w:rsidP="00B366BB" w:rsidRDefault="00B366BB" w14:paraId="32128739" w14:textId="77777777">
            <w:r w:rsidRPr="00B366BB">
              <w:t>Provider</w:t>
            </w:r>
          </w:p>
        </w:tc>
        <w:tc>
          <w:tcPr>
            <w:tcW w:w="0" w:type="auto"/>
            <w:tcMar/>
            <w:vAlign w:val="center"/>
            <w:hideMark/>
          </w:tcPr>
          <w:p w:rsidRPr="00B366BB" w:rsidR="00B366BB" w:rsidP="00B366BB" w:rsidRDefault="00B366BB" w14:paraId="0BDA5AB8" w14:textId="77777777">
            <w:r w:rsidRPr="1A106A46" w:rsidR="00B366BB">
              <w:rPr>
                <w:lang w:val="en-US"/>
              </w:rPr>
              <w:t>Represents</w:t>
            </w:r>
            <w:r w:rsidRPr="1A106A46" w:rsidR="00B366BB">
              <w:rPr>
                <w:lang w:val="en-US"/>
              </w:rPr>
              <w:t xml:space="preserve"> clinicians/providers involved in care.</w:t>
            </w:r>
          </w:p>
        </w:tc>
      </w:tr>
      <w:tr w:rsidRPr="00B366BB" w:rsidR="00B366BB" w:rsidTr="1A106A46" w14:paraId="7E9B619F" w14:textId="77777777">
        <w:trPr>
          <w:tblCellSpacing w:w="15" w:type="dxa"/>
        </w:trPr>
        <w:tc>
          <w:tcPr>
            <w:tcW w:w="0" w:type="auto"/>
            <w:tcMar/>
            <w:vAlign w:val="center"/>
            <w:hideMark/>
          </w:tcPr>
          <w:p w:rsidRPr="00B366BB" w:rsidR="00B366BB" w:rsidP="00B366BB" w:rsidRDefault="00B366BB" w14:paraId="1DAD8032" w14:textId="77777777">
            <w:r w:rsidRPr="00B366BB">
              <w:rPr>
                <w:b/>
                <w:bCs/>
              </w:rPr>
              <w:t>Organization</w:t>
            </w:r>
          </w:p>
        </w:tc>
        <w:tc>
          <w:tcPr>
            <w:tcW w:w="0" w:type="auto"/>
            <w:tcMar/>
            <w:vAlign w:val="center"/>
            <w:hideMark/>
          </w:tcPr>
          <w:p w:rsidRPr="00B366BB" w:rsidR="00B366BB" w:rsidP="00B366BB" w:rsidRDefault="00B366BB" w14:paraId="241BB0F8" w14:textId="77777777">
            <w:r w:rsidRPr="00B366BB">
              <w:t>Care Site / Organization</w:t>
            </w:r>
          </w:p>
        </w:tc>
        <w:tc>
          <w:tcPr>
            <w:tcW w:w="0" w:type="auto"/>
            <w:tcMar/>
            <w:vAlign w:val="center"/>
            <w:hideMark/>
          </w:tcPr>
          <w:p w:rsidRPr="00B366BB" w:rsidR="00B366BB" w:rsidP="00B366BB" w:rsidRDefault="00B366BB" w14:paraId="5560D36A" w14:textId="77777777">
            <w:r w:rsidRPr="00B366BB">
              <w:t>May map to the care site table (or an organizational table) depending on the implementation.</w:t>
            </w:r>
          </w:p>
        </w:tc>
      </w:tr>
      <w:tr w:rsidRPr="00B366BB" w:rsidR="00B366BB" w:rsidTr="1A106A46" w14:paraId="479C49C3" w14:textId="77777777">
        <w:trPr>
          <w:tblCellSpacing w:w="15" w:type="dxa"/>
        </w:trPr>
        <w:tc>
          <w:tcPr>
            <w:tcW w:w="0" w:type="auto"/>
            <w:tcMar/>
            <w:vAlign w:val="center"/>
            <w:hideMark/>
          </w:tcPr>
          <w:p w:rsidRPr="00B366BB" w:rsidR="00B366BB" w:rsidP="00B366BB" w:rsidRDefault="00B366BB" w14:paraId="29FD01FB" w14:textId="77777777">
            <w:r w:rsidRPr="00B366BB">
              <w:rPr>
                <w:b/>
                <w:bCs/>
              </w:rPr>
              <w:t>Encounter</w:t>
            </w:r>
          </w:p>
        </w:tc>
        <w:tc>
          <w:tcPr>
            <w:tcW w:w="0" w:type="auto"/>
            <w:tcMar/>
            <w:vAlign w:val="center"/>
            <w:hideMark/>
          </w:tcPr>
          <w:p w:rsidRPr="00B366BB" w:rsidR="00B366BB" w:rsidP="00B366BB" w:rsidRDefault="00B366BB" w14:paraId="6A41BF57" w14:textId="4979DDDC">
            <w:r w:rsidRPr="00B366BB">
              <w:t>Visit</w:t>
            </w:r>
            <w:r w:rsidR="00ED351B">
              <w:t>_</w:t>
            </w:r>
            <w:r w:rsidRPr="00B366BB">
              <w:t>Occurrence</w:t>
            </w:r>
          </w:p>
        </w:tc>
        <w:tc>
          <w:tcPr>
            <w:tcW w:w="0" w:type="auto"/>
            <w:tcMar/>
            <w:vAlign w:val="center"/>
            <w:hideMark/>
          </w:tcPr>
          <w:p w:rsidRPr="00B366BB" w:rsidR="00B366BB" w:rsidP="00B366BB" w:rsidRDefault="00B366BB" w14:paraId="77565F8B" w14:textId="77777777">
            <w:r w:rsidRPr="00B366BB">
              <w:t>Captures details of visits, admissions, and other encounters.</w:t>
            </w:r>
          </w:p>
        </w:tc>
      </w:tr>
      <w:tr w:rsidRPr="00B366BB" w:rsidR="0065063E" w:rsidTr="1A106A46" w14:paraId="4890C267" w14:textId="77777777">
        <w:trPr>
          <w:tblCellSpacing w:w="15" w:type="dxa"/>
        </w:trPr>
        <w:tc>
          <w:tcPr>
            <w:tcW w:w="0" w:type="auto"/>
            <w:tcMar/>
            <w:vAlign w:val="center"/>
            <w:hideMark/>
          </w:tcPr>
          <w:p w:rsidRPr="009D5207" w:rsidR="0065063E" w:rsidP="0065063E" w:rsidRDefault="0065063E" w14:paraId="51C697D4" w14:textId="3FBD97FB">
            <w:pPr>
              <w:rPr>
                <w:rtl/>
                <w:lang w:val="en-US" w:bidi="he-IL"/>
              </w:rPr>
            </w:pPr>
            <w:r w:rsidRPr="00B366BB">
              <w:rPr>
                <w:b/>
                <w:bCs/>
              </w:rPr>
              <w:t>Condition</w:t>
            </w:r>
            <w:r w:rsidR="004252B5">
              <w:rPr>
                <w:b/>
                <w:bCs/>
                <w:lang w:val="en-US"/>
              </w:rPr>
              <w:t xml:space="preserve"> </w:t>
            </w:r>
            <w:commentRangeStart w:id="12"/>
            <w:commentRangeStart w:id="13"/>
            <w:del w:author="MLT" w:date="2025-02-20T15:38:00Z" w16du:dateUtc="2025-02-20T20:38:00Z" w:id="14">
              <w:r w:rsidDel="00D5620F" w:rsidR="004252B5">
                <w:rPr>
                  <w:b/>
                  <w:bCs/>
                  <w:lang w:val="en-US"/>
                </w:rPr>
                <w:delText>(if not general info)</w:delText>
              </w:r>
              <w:commentRangeEnd w:id="12"/>
              <w:r w:rsidDel="00D5620F" w:rsidR="00C60A57">
                <w:rPr>
                  <w:rStyle w:val="CommentReference"/>
                </w:rPr>
                <w:commentReference w:id="12"/>
              </w:r>
              <w:commentRangeEnd w:id="13"/>
              <w:r w:rsidDel="00D5620F" w:rsidR="00D5620F">
                <w:rPr>
                  <w:rStyle w:val="CommentReference"/>
                </w:rPr>
                <w:commentReference w:id="13"/>
              </w:r>
            </w:del>
          </w:p>
        </w:tc>
        <w:tc>
          <w:tcPr>
            <w:tcW w:w="0" w:type="auto"/>
            <w:tcMar/>
            <w:hideMark/>
          </w:tcPr>
          <w:p w:rsidRPr="009D5207" w:rsidR="0065063E" w:rsidP="0065063E" w:rsidRDefault="0065063E" w14:paraId="4ABB7FA0" w14:textId="4DC079B1">
            <w:pPr>
              <w:rPr>
                <w:lang w:val="en-US"/>
              </w:rPr>
            </w:pPr>
            <w:r w:rsidRPr="00761724">
              <w:t>Condition</w:t>
            </w:r>
            <w:r w:rsidR="00ED351B">
              <w:t>_</w:t>
            </w:r>
            <w:r w:rsidRPr="00761724">
              <w:t>Occurrence</w:t>
            </w:r>
          </w:p>
        </w:tc>
        <w:tc>
          <w:tcPr>
            <w:tcW w:w="0" w:type="auto"/>
            <w:tcMar/>
            <w:hideMark/>
          </w:tcPr>
          <w:p w:rsidRPr="00BE479C" w:rsidR="0065063E" w:rsidP="0065063E" w:rsidRDefault="0065063E" w14:paraId="161BEE46" w14:textId="3252F2AA">
            <w:pPr>
              <w:spacing w:after="0"/>
            </w:pPr>
            <w:r w:rsidRPr="1A106A46" w:rsidR="0065063E">
              <w:rPr>
                <w:lang w:val="en-US"/>
              </w:rPr>
              <w:t>Represents</w:t>
            </w:r>
            <w:r w:rsidRPr="1A106A46" w:rsidR="0065063E">
              <w:rPr>
                <w:lang w:val="en-US"/>
              </w:rPr>
              <w:t xml:space="preserve"> clinical conditions and diagnoses (e.g., problems on the problem list).</w:t>
            </w:r>
          </w:p>
        </w:tc>
      </w:tr>
      <w:tr w:rsidRPr="00B366BB" w:rsidR="00B366BB" w:rsidTr="1A106A46" w14:paraId="2328AA87" w14:textId="77777777">
        <w:trPr>
          <w:tblCellSpacing w:w="15" w:type="dxa"/>
        </w:trPr>
        <w:tc>
          <w:tcPr>
            <w:tcW w:w="0" w:type="auto"/>
            <w:tcMar/>
            <w:vAlign w:val="center"/>
            <w:hideMark/>
          </w:tcPr>
          <w:p w:rsidRPr="00B366BB" w:rsidR="00B366BB" w:rsidP="00B366BB" w:rsidRDefault="00B366BB" w14:paraId="747ED47D" w14:textId="77777777">
            <w:r w:rsidRPr="00B366BB">
              <w:rPr>
                <w:b/>
                <w:bCs/>
              </w:rPr>
              <w:t>Procedure</w:t>
            </w:r>
          </w:p>
        </w:tc>
        <w:tc>
          <w:tcPr>
            <w:tcW w:w="0" w:type="auto"/>
            <w:tcMar/>
            <w:vAlign w:val="center"/>
            <w:hideMark/>
          </w:tcPr>
          <w:p w:rsidRPr="00B366BB" w:rsidR="00B366BB" w:rsidP="00B366BB" w:rsidRDefault="00B366BB" w14:paraId="40AAAEE7" w14:textId="5B04BF55">
            <w:r w:rsidRPr="00B366BB">
              <w:t>Procedure</w:t>
            </w:r>
            <w:r w:rsidR="00ED351B">
              <w:t>_</w:t>
            </w:r>
            <w:r w:rsidRPr="00B366BB">
              <w:t>Occurrence</w:t>
            </w:r>
          </w:p>
        </w:tc>
        <w:tc>
          <w:tcPr>
            <w:tcW w:w="0" w:type="auto"/>
            <w:tcMar/>
            <w:vAlign w:val="center"/>
            <w:hideMark/>
          </w:tcPr>
          <w:p w:rsidRPr="00B366BB" w:rsidR="00B366BB" w:rsidP="00B366BB" w:rsidRDefault="00B366BB" w14:paraId="6F04B88B" w14:textId="77777777">
            <w:r w:rsidRPr="00B366BB">
              <w:t>Records interventions and procedures performed on a patient.</w:t>
            </w:r>
          </w:p>
        </w:tc>
      </w:tr>
      <w:tr w:rsidRPr="00B366BB" w:rsidR="00B366BB" w:rsidTr="1A106A46" w14:paraId="30458C8A" w14:textId="77777777">
        <w:trPr>
          <w:tblCellSpacing w:w="15" w:type="dxa"/>
        </w:trPr>
        <w:tc>
          <w:tcPr>
            <w:tcW w:w="0" w:type="auto"/>
            <w:tcMar/>
            <w:vAlign w:val="center"/>
            <w:hideMark/>
          </w:tcPr>
          <w:p w:rsidRPr="00B366BB" w:rsidR="00B366BB" w:rsidP="00B366BB" w:rsidRDefault="00B366BB" w14:paraId="6A22C499" w14:textId="77777777">
            <w:r w:rsidRPr="00B366BB">
              <w:rPr>
                <w:b/>
                <w:bCs/>
              </w:rPr>
              <w:t>Observation</w:t>
            </w:r>
          </w:p>
        </w:tc>
        <w:tc>
          <w:tcPr>
            <w:tcW w:w="0" w:type="auto"/>
            <w:tcMar/>
            <w:vAlign w:val="center"/>
            <w:hideMark/>
          </w:tcPr>
          <w:p w:rsidRPr="009D5207" w:rsidR="00B366BB" w:rsidP="00B366BB" w:rsidRDefault="00B366BB" w14:paraId="52DD0D54" w14:textId="3FF0DA02">
            <w:pPr>
              <w:rPr>
                <w:lang w:val="en-US"/>
              </w:rPr>
            </w:pPr>
            <w:r w:rsidRPr="00B366BB">
              <w:t>Measurement / Observation</w:t>
            </w:r>
            <w:r w:rsidR="007E3C94">
              <w:rPr>
                <w:lang w:val="en-US"/>
              </w:rPr>
              <w:t>/ Condition</w:t>
            </w:r>
          </w:p>
        </w:tc>
        <w:tc>
          <w:tcPr>
            <w:tcW w:w="0" w:type="auto"/>
            <w:tcMar/>
            <w:vAlign w:val="center"/>
            <w:hideMark/>
          </w:tcPr>
          <w:p w:rsidRPr="00B366BB" w:rsidR="00B366BB" w:rsidP="00B366BB" w:rsidRDefault="00B366BB" w14:paraId="05553100" w14:textId="77777777">
            <w:r w:rsidRPr="00B366BB">
              <w:t>Mapping may depend on the content: laboratory measurements (quantitative data) often map to Measurement, while qualitative or narrative observations can map to Observation.</w:t>
            </w:r>
          </w:p>
        </w:tc>
      </w:tr>
      <w:tr w:rsidRPr="00B366BB" w:rsidR="00B366BB" w:rsidTr="1A106A46" w14:paraId="67307A72" w14:textId="77777777">
        <w:trPr>
          <w:tblCellSpacing w:w="15" w:type="dxa"/>
        </w:trPr>
        <w:tc>
          <w:tcPr>
            <w:tcW w:w="0" w:type="auto"/>
            <w:tcMar/>
            <w:vAlign w:val="center"/>
            <w:hideMark/>
          </w:tcPr>
          <w:p w:rsidRPr="00B366BB" w:rsidR="00B366BB" w:rsidP="1A106A46" w:rsidRDefault="00B366BB" w14:paraId="772D652B" w14:textId="77777777">
            <w:pPr>
              <w:rPr>
                <w:b w:val="1"/>
                <w:bCs w:val="1"/>
                <w:lang w:val="en-US"/>
              </w:rPr>
            </w:pPr>
            <w:r w:rsidRPr="1A106A46" w:rsidR="00B366BB">
              <w:rPr>
                <w:b w:val="1"/>
                <w:bCs w:val="1"/>
                <w:lang w:val="en-US"/>
              </w:rPr>
              <w:t>DiagnosticReport</w:t>
            </w:r>
          </w:p>
        </w:tc>
        <w:tc>
          <w:tcPr>
            <w:tcW w:w="0" w:type="auto"/>
            <w:tcMar/>
            <w:vAlign w:val="center"/>
            <w:hideMark/>
          </w:tcPr>
          <w:p w:rsidRPr="00B366BB" w:rsidR="00B366BB" w:rsidP="00B366BB" w:rsidRDefault="00B366BB" w14:paraId="238F1710" w14:textId="77777777">
            <w:r w:rsidRPr="00B366BB">
              <w:t>Measurement / Observation</w:t>
            </w:r>
          </w:p>
        </w:tc>
        <w:tc>
          <w:tcPr>
            <w:tcW w:w="0" w:type="auto"/>
            <w:tcMar/>
            <w:vAlign w:val="center"/>
            <w:hideMark/>
          </w:tcPr>
          <w:p w:rsidRPr="00B366BB" w:rsidR="00B366BB" w:rsidP="00B366BB" w:rsidRDefault="00B366BB" w14:paraId="43747EC7" w14:textId="77777777">
            <w:r w:rsidRPr="00B366BB">
              <w:t>Often used for lab results or imaging reports; mapping depends on report content and context.</w:t>
            </w:r>
          </w:p>
        </w:tc>
      </w:tr>
      <w:tr w:rsidRPr="00B366BB" w:rsidR="00B366BB" w:rsidTr="1A106A46" w14:paraId="41CA8C6A" w14:textId="77777777">
        <w:trPr>
          <w:tblCellSpacing w:w="15" w:type="dxa"/>
        </w:trPr>
        <w:tc>
          <w:tcPr>
            <w:tcW w:w="0" w:type="auto"/>
            <w:tcMar/>
            <w:vAlign w:val="center"/>
            <w:hideMark/>
          </w:tcPr>
          <w:p w:rsidRPr="00B366BB" w:rsidR="00B366BB" w:rsidP="1A106A46" w:rsidRDefault="00B366BB" w14:paraId="49D665AB" w14:textId="77777777">
            <w:pPr>
              <w:rPr>
                <w:b w:val="1"/>
                <w:bCs w:val="1"/>
                <w:lang w:val="en-US"/>
              </w:rPr>
            </w:pPr>
            <w:r w:rsidRPr="1A106A46" w:rsidR="00B366BB">
              <w:rPr>
                <w:b w:val="1"/>
                <w:bCs w:val="1"/>
                <w:lang w:val="en-US"/>
              </w:rPr>
              <w:t>MedicationRequest</w:t>
            </w:r>
          </w:p>
        </w:tc>
        <w:tc>
          <w:tcPr>
            <w:tcW w:w="0" w:type="auto"/>
            <w:tcMar/>
            <w:vAlign w:val="center"/>
          </w:tcPr>
          <w:p w:rsidRPr="00B366BB" w:rsidR="00B366BB" w:rsidP="00B366BB" w:rsidRDefault="00C60A57" w14:paraId="41072D6F" w14:textId="63E49D31">
            <w:commentRangeStart w:id="15"/>
            <w:r>
              <w:t>None</w:t>
            </w:r>
          </w:p>
        </w:tc>
        <w:tc>
          <w:tcPr>
            <w:tcW w:w="0" w:type="auto"/>
            <w:tcMar/>
            <w:vAlign w:val="center"/>
          </w:tcPr>
          <w:p w:rsidRPr="00B366BB" w:rsidR="00B366BB" w:rsidP="00B366BB" w:rsidRDefault="00C60A57" w14:paraId="4B66CCC5" w14:textId="65F51748">
            <w:r>
              <w:t>OMOP holds only actual events, not planned events</w:t>
            </w:r>
            <w:commentRangeEnd w:id="15"/>
            <w:r>
              <w:rPr>
                <w:rStyle w:val="CommentReference"/>
              </w:rPr>
              <w:commentReference w:id="15"/>
            </w:r>
          </w:p>
        </w:tc>
      </w:tr>
      <w:tr w:rsidRPr="00B366BB" w:rsidR="00B366BB" w:rsidTr="1A106A46" w14:paraId="0FE8DF5F" w14:textId="77777777">
        <w:trPr>
          <w:tblCellSpacing w:w="15" w:type="dxa"/>
        </w:trPr>
        <w:tc>
          <w:tcPr>
            <w:tcW w:w="0" w:type="auto"/>
            <w:tcMar/>
            <w:vAlign w:val="center"/>
            <w:hideMark/>
          </w:tcPr>
          <w:p w:rsidRPr="00B366BB" w:rsidR="00B366BB" w:rsidP="1A106A46" w:rsidRDefault="00B366BB" w14:paraId="12799919" w14:textId="77777777">
            <w:pPr>
              <w:rPr>
                <w:b w:val="1"/>
                <w:bCs w:val="1"/>
                <w:lang w:val="en-US"/>
              </w:rPr>
            </w:pPr>
            <w:r w:rsidRPr="1A106A46" w:rsidR="00B366BB">
              <w:rPr>
                <w:b w:val="1"/>
                <w:bCs w:val="1"/>
                <w:lang w:val="en-US"/>
              </w:rPr>
              <w:t>MedicationAdministration</w:t>
            </w:r>
          </w:p>
        </w:tc>
        <w:tc>
          <w:tcPr>
            <w:tcW w:w="0" w:type="auto"/>
            <w:tcMar/>
            <w:vAlign w:val="center"/>
            <w:hideMark/>
          </w:tcPr>
          <w:p w:rsidRPr="00B366BB" w:rsidR="00B366BB" w:rsidP="00B366BB" w:rsidRDefault="00B366BB" w14:paraId="5DF31EB6" w14:textId="77777777">
            <w:r w:rsidRPr="00B366BB">
              <w:t>Drug Exposure</w:t>
            </w:r>
          </w:p>
        </w:tc>
        <w:tc>
          <w:tcPr>
            <w:tcW w:w="0" w:type="auto"/>
            <w:tcMar/>
            <w:vAlign w:val="center"/>
            <w:hideMark/>
          </w:tcPr>
          <w:p w:rsidRPr="00B366BB" w:rsidR="00B366BB" w:rsidP="00B366BB" w:rsidRDefault="00B366BB" w14:paraId="52EE02A9" w14:textId="77777777">
            <w:r w:rsidRPr="00B366BB">
              <w:t>Captures the actual administration events of medications.</w:t>
            </w:r>
          </w:p>
        </w:tc>
      </w:tr>
      <w:tr w:rsidRPr="00B366BB" w:rsidR="00C60A57" w:rsidTr="1A106A46" w14:paraId="4009E4F0" w14:textId="77777777">
        <w:trPr>
          <w:tblCellSpacing w:w="15" w:type="dxa"/>
        </w:trPr>
        <w:tc>
          <w:tcPr>
            <w:tcW w:w="0" w:type="auto"/>
            <w:tcMar/>
            <w:vAlign w:val="center"/>
            <w:hideMark/>
          </w:tcPr>
          <w:p w:rsidRPr="00B366BB" w:rsidR="00C60A57" w:rsidP="1A106A46" w:rsidRDefault="00C60A57" w14:paraId="73CDE80C" w14:textId="77777777">
            <w:pPr>
              <w:rPr>
                <w:b w:val="1"/>
                <w:bCs w:val="1"/>
                <w:lang w:val="en-US"/>
              </w:rPr>
            </w:pPr>
            <w:r w:rsidRPr="1A106A46" w:rsidR="00C60A57">
              <w:rPr>
                <w:b w:val="1"/>
                <w:bCs w:val="1"/>
                <w:lang w:val="en-US"/>
              </w:rPr>
              <w:t>MedicationDispense</w:t>
            </w:r>
          </w:p>
        </w:tc>
        <w:tc>
          <w:tcPr>
            <w:tcW w:w="0" w:type="auto"/>
            <w:tcMar/>
            <w:vAlign w:val="center"/>
            <w:hideMark/>
          </w:tcPr>
          <w:p w:rsidRPr="00B366BB" w:rsidR="00C60A57" w:rsidP="00C60A57" w:rsidRDefault="00C60A57" w14:paraId="3D4BF877" w14:textId="3311232C">
            <w:r>
              <w:t>None</w:t>
            </w:r>
          </w:p>
        </w:tc>
        <w:tc>
          <w:tcPr>
            <w:tcW w:w="0" w:type="auto"/>
            <w:tcMar/>
            <w:vAlign w:val="center"/>
            <w:hideMark/>
          </w:tcPr>
          <w:p w:rsidRPr="00B366BB" w:rsidR="00C60A57" w:rsidP="00C60A57" w:rsidRDefault="00C60A57" w14:paraId="2687BA7C" w14:textId="44B7BEB7">
            <w:r>
              <w:t>OMOP holds only actual events, not planned events</w:t>
            </w:r>
            <w:commentRangeStart w:id="16"/>
            <w:commentRangeEnd w:id="16"/>
            <w:r>
              <w:rPr>
                <w:rStyle w:val="CommentReference"/>
              </w:rPr>
              <w:commentReference w:id="16"/>
            </w:r>
          </w:p>
        </w:tc>
      </w:tr>
      <w:tr w:rsidRPr="00B366BB" w:rsidR="00B366BB" w:rsidTr="1A106A46" w14:paraId="1C609077" w14:textId="77777777">
        <w:trPr>
          <w:tblCellSpacing w:w="15" w:type="dxa"/>
        </w:trPr>
        <w:tc>
          <w:tcPr>
            <w:tcW w:w="0" w:type="auto"/>
            <w:tcMar/>
            <w:vAlign w:val="center"/>
            <w:hideMark/>
          </w:tcPr>
          <w:p w:rsidRPr="00B366BB" w:rsidR="00B366BB" w:rsidP="1A106A46" w:rsidRDefault="00B366BB" w14:paraId="56A0A660" w14:textId="77777777">
            <w:pPr>
              <w:rPr>
                <w:b w:val="1"/>
                <w:bCs w:val="1"/>
                <w:lang w:val="en-US"/>
              </w:rPr>
            </w:pPr>
            <w:r w:rsidRPr="1A106A46" w:rsidR="00B366BB">
              <w:rPr>
                <w:b w:val="1"/>
                <w:bCs w:val="1"/>
                <w:lang w:val="en-US"/>
              </w:rPr>
              <w:t>AllergyIntolerance</w:t>
            </w:r>
          </w:p>
        </w:tc>
        <w:tc>
          <w:tcPr>
            <w:tcW w:w="0" w:type="auto"/>
            <w:tcMar/>
            <w:vAlign w:val="center"/>
            <w:hideMark/>
          </w:tcPr>
          <w:p w:rsidRPr="00B366BB" w:rsidR="00B366BB" w:rsidP="00B366BB" w:rsidRDefault="00B366BB" w14:paraId="6C1B8CE2" w14:textId="1C259E2D">
            <w:r w:rsidRPr="00B366BB">
              <w:t>Condition</w:t>
            </w:r>
            <w:r w:rsidR="0091361D">
              <w:t>_</w:t>
            </w:r>
            <w:r w:rsidRPr="00B366BB">
              <w:t>Occurrence / Observation</w:t>
            </w:r>
          </w:p>
        </w:tc>
        <w:tc>
          <w:tcPr>
            <w:tcW w:w="0" w:type="auto"/>
            <w:tcMar/>
            <w:vAlign w:val="center"/>
            <w:hideMark/>
          </w:tcPr>
          <w:p w:rsidRPr="00B366BB" w:rsidR="00B366BB" w:rsidP="00B366BB" w:rsidRDefault="00B366BB" w14:paraId="77F8BC66" w14:textId="77777777">
            <w:r w:rsidRPr="00B366BB">
              <w:t>Depending on the mapping strategy, allergies may be recorded as conditions or as observations.</w:t>
            </w:r>
          </w:p>
        </w:tc>
      </w:tr>
      <w:tr w:rsidRPr="00B366BB" w:rsidR="00B366BB" w:rsidTr="1A106A46" w14:paraId="7B92302A" w14:textId="77777777">
        <w:trPr>
          <w:tblCellSpacing w:w="15" w:type="dxa"/>
        </w:trPr>
        <w:tc>
          <w:tcPr>
            <w:tcW w:w="0" w:type="auto"/>
            <w:tcMar/>
            <w:vAlign w:val="center"/>
            <w:hideMark/>
          </w:tcPr>
          <w:p w:rsidRPr="00B366BB" w:rsidR="00B366BB" w:rsidP="00B366BB" w:rsidRDefault="00B366BB" w14:paraId="3F92DF00" w14:textId="77777777">
            <w:r w:rsidRPr="00B366BB">
              <w:rPr>
                <w:b/>
                <w:bCs/>
              </w:rPr>
              <w:lastRenderedPageBreak/>
              <w:t>Immunization</w:t>
            </w:r>
          </w:p>
        </w:tc>
        <w:tc>
          <w:tcPr>
            <w:tcW w:w="0" w:type="auto"/>
            <w:tcMar/>
            <w:vAlign w:val="center"/>
            <w:hideMark/>
          </w:tcPr>
          <w:p w:rsidRPr="00B366BB" w:rsidR="00B366BB" w:rsidP="00B366BB" w:rsidRDefault="00B366BB" w14:paraId="0081DE91" w14:textId="10B6EA51">
            <w:r w:rsidRPr="00B366BB">
              <w:t>Drug</w:t>
            </w:r>
            <w:r w:rsidR="0091361D">
              <w:t>_</w:t>
            </w:r>
            <w:r w:rsidRPr="00B366BB">
              <w:t>Exposure</w:t>
            </w:r>
          </w:p>
        </w:tc>
        <w:tc>
          <w:tcPr>
            <w:tcW w:w="0" w:type="auto"/>
            <w:tcMar/>
            <w:vAlign w:val="center"/>
            <w:hideMark/>
          </w:tcPr>
          <w:p w:rsidRPr="00B366BB" w:rsidR="00B366BB" w:rsidP="00B366BB" w:rsidRDefault="00B366BB" w14:paraId="114412CE" w14:textId="77777777">
            <w:r w:rsidRPr="00B366BB">
              <w:t>Vaccinations are often mapped as a type of drug exposure.</w:t>
            </w:r>
          </w:p>
        </w:tc>
      </w:tr>
      <w:tr w:rsidRPr="00B366BB" w:rsidR="00B366BB" w:rsidTr="1A106A46" w14:paraId="3A2C42C1" w14:textId="77777777">
        <w:trPr>
          <w:tblCellSpacing w:w="15" w:type="dxa"/>
        </w:trPr>
        <w:tc>
          <w:tcPr>
            <w:tcW w:w="0" w:type="auto"/>
            <w:tcMar/>
            <w:vAlign w:val="center"/>
            <w:hideMark/>
          </w:tcPr>
          <w:p w:rsidRPr="00B366BB" w:rsidR="00B366BB" w:rsidP="00B366BB" w:rsidRDefault="00B366BB" w14:paraId="324EC3F7" w14:textId="77777777">
            <w:r w:rsidRPr="00B366BB">
              <w:rPr>
                <w:b/>
                <w:bCs/>
              </w:rPr>
              <w:t>Device</w:t>
            </w:r>
          </w:p>
        </w:tc>
        <w:tc>
          <w:tcPr>
            <w:tcW w:w="0" w:type="auto"/>
            <w:tcMar/>
            <w:vAlign w:val="center"/>
            <w:hideMark/>
          </w:tcPr>
          <w:p w:rsidRPr="00B366BB" w:rsidR="00B366BB" w:rsidP="00B366BB" w:rsidRDefault="00B366BB" w14:paraId="12C0B0FA" w14:textId="33B15E71">
            <w:r w:rsidRPr="00B366BB">
              <w:t>Device</w:t>
            </w:r>
            <w:r w:rsidR="00B11691">
              <w:t>_</w:t>
            </w:r>
            <w:r w:rsidRPr="00B366BB">
              <w:t>Exposure</w:t>
            </w:r>
          </w:p>
        </w:tc>
        <w:tc>
          <w:tcPr>
            <w:tcW w:w="0" w:type="auto"/>
            <w:tcMar/>
            <w:vAlign w:val="center"/>
            <w:hideMark/>
          </w:tcPr>
          <w:p w:rsidRPr="00B366BB" w:rsidR="00B366BB" w:rsidP="00B366BB" w:rsidRDefault="00B366BB" w14:paraId="05521CEC" w14:textId="77777777">
            <w:r w:rsidRPr="1A106A46" w:rsidR="00B366BB">
              <w:rPr>
                <w:lang w:val="en-US"/>
              </w:rPr>
              <w:t>Maps</w:t>
            </w:r>
            <w:r w:rsidRPr="1A106A46" w:rsidR="00B366BB">
              <w:rPr>
                <w:lang w:val="en-US"/>
              </w:rPr>
              <w:t xml:space="preserve"> the use of medical devices.</w:t>
            </w:r>
          </w:p>
        </w:tc>
      </w:tr>
      <w:tr w:rsidRPr="00B366BB" w:rsidR="00C60A57" w:rsidTr="1A106A46" w14:paraId="27514317" w14:textId="77777777">
        <w:trPr>
          <w:tblCellSpacing w:w="15" w:type="dxa"/>
        </w:trPr>
        <w:tc>
          <w:tcPr>
            <w:tcW w:w="0" w:type="auto"/>
            <w:tcMar/>
            <w:vAlign w:val="center"/>
            <w:hideMark/>
          </w:tcPr>
          <w:p w:rsidRPr="00B366BB" w:rsidR="00C60A57" w:rsidP="00C60A57" w:rsidRDefault="00C60A57" w14:paraId="4F09C8B8" w14:textId="77777777">
            <w:r w:rsidRPr="00B366BB">
              <w:rPr>
                <w:b/>
                <w:bCs/>
              </w:rPr>
              <w:t>Specimen</w:t>
            </w:r>
          </w:p>
        </w:tc>
        <w:tc>
          <w:tcPr>
            <w:tcW w:w="0" w:type="auto"/>
            <w:tcMar/>
            <w:vAlign w:val="center"/>
            <w:hideMark/>
          </w:tcPr>
          <w:p w:rsidRPr="00B366BB" w:rsidR="00C60A57" w:rsidP="00C60A57" w:rsidRDefault="00C60A57" w14:paraId="4566162E" w14:textId="77777777">
            <w:r w:rsidRPr="00B366BB">
              <w:t>Specimen</w:t>
            </w:r>
          </w:p>
        </w:tc>
        <w:tc>
          <w:tcPr>
            <w:tcW w:w="0" w:type="auto"/>
            <w:tcMar/>
            <w:vAlign w:val="center"/>
            <w:hideMark/>
          </w:tcPr>
          <w:p w:rsidRPr="00B366BB" w:rsidR="00C60A57" w:rsidP="00C60A57" w:rsidRDefault="00C60A57" w14:paraId="786DCCA8" w14:textId="27662FB1">
            <w:r w:rsidRPr="00B366BB">
              <w:t xml:space="preserve">Captures the actual </w:t>
            </w:r>
            <w:r>
              <w:t>specimen taking</w:t>
            </w:r>
            <w:r w:rsidRPr="00B366BB">
              <w:t xml:space="preserve"> events.</w:t>
            </w:r>
          </w:p>
        </w:tc>
      </w:tr>
      <w:tr w:rsidRPr="00B366BB" w:rsidR="00C60A57" w:rsidTr="1A106A46" w14:paraId="376F90A1" w14:textId="77777777">
        <w:trPr>
          <w:tblCellSpacing w:w="15" w:type="dxa"/>
        </w:trPr>
        <w:tc>
          <w:tcPr>
            <w:tcW w:w="0" w:type="auto"/>
            <w:tcMar/>
            <w:vAlign w:val="center"/>
            <w:hideMark/>
          </w:tcPr>
          <w:p w:rsidRPr="00B366BB" w:rsidR="00C60A57" w:rsidP="1A106A46" w:rsidRDefault="00C60A57" w14:paraId="73879F25" w14:textId="77777777">
            <w:pPr>
              <w:rPr>
                <w:b w:val="1"/>
                <w:bCs w:val="1"/>
                <w:lang w:val="en-US"/>
              </w:rPr>
            </w:pPr>
            <w:r w:rsidRPr="1A106A46" w:rsidR="00C60A57">
              <w:rPr>
                <w:b w:val="1"/>
                <w:bCs w:val="1"/>
                <w:lang w:val="en-US"/>
              </w:rPr>
              <w:t>DocumentReference</w:t>
            </w:r>
          </w:p>
        </w:tc>
        <w:tc>
          <w:tcPr>
            <w:tcW w:w="0" w:type="auto"/>
            <w:tcMar/>
            <w:vAlign w:val="center"/>
            <w:hideMark/>
          </w:tcPr>
          <w:p w:rsidRPr="00B366BB" w:rsidR="00C60A57" w:rsidP="00C60A57" w:rsidRDefault="00C60A57" w14:paraId="34F14DD2" w14:textId="77777777">
            <w:r w:rsidRPr="00B366BB">
              <w:t>Note</w:t>
            </w:r>
          </w:p>
        </w:tc>
        <w:tc>
          <w:tcPr>
            <w:tcW w:w="0" w:type="auto"/>
            <w:tcMar/>
            <w:vAlign w:val="center"/>
            <w:hideMark/>
          </w:tcPr>
          <w:p w:rsidRPr="00B366BB" w:rsidR="00C60A57" w:rsidP="00C60A57" w:rsidRDefault="00C60A57" w14:paraId="2843430A" w14:textId="77777777">
            <w:r w:rsidRPr="00B366BB">
              <w:t>Clinical documents (e.g., discharge summaries, reports) may be stored as notes.</w:t>
            </w:r>
          </w:p>
        </w:tc>
      </w:tr>
    </w:tbl>
    <w:p w:rsidRPr="00B366BB" w:rsidR="00B366BB" w:rsidP="000071D4" w:rsidRDefault="00B366BB" w14:paraId="04589BC3" w14:textId="77777777"/>
    <w:p w:rsidR="00734952" w:rsidP="000071D4" w:rsidRDefault="00991CBA" w14:paraId="6F37B67A" w14:textId="102C66EC">
      <w:pPr>
        <w:pStyle w:val="Heading3"/>
        <w:numPr>
          <w:ilvl w:val="2"/>
          <w:numId w:val="2"/>
        </w:numPr>
      </w:pPr>
      <w:bookmarkStart w:name="_Toc180574126" w:id="17"/>
      <w:r>
        <w:t>Typical example</w:t>
      </w:r>
      <w:r w:rsidR="000F59BB">
        <w:t xml:space="preserve"> </w:t>
      </w:r>
    </w:p>
    <w:p w:rsidR="00991CBA" w:rsidP="00991CBA" w:rsidRDefault="00991CBA" w14:paraId="0D6FA223" w14:textId="24773C40">
      <w:r w:rsidRPr="1A106A46" w:rsidR="00991CBA">
        <w:rPr>
          <w:lang w:val="en-US"/>
        </w:rPr>
        <w:t xml:space="preserve">Most of the FHIR elements use known </w:t>
      </w:r>
      <w:r w:rsidRPr="1A106A46" w:rsidR="00991CBA">
        <w:rPr>
          <w:lang w:val="en-US"/>
        </w:rPr>
        <w:t>vocabularies</w:t>
      </w:r>
      <w:r w:rsidRPr="1A106A46" w:rsidR="00991CBA">
        <w:rPr>
          <w:lang w:val="en-US"/>
        </w:rPr>
        <w:t xml:space="preserve"> codes that can be mapped to the OMOP standard code using </w:t>
      </w:r>
      <w:r w:rsidRPr="1A106A46" w:rsidR="00991CBA">
        <w:rPr>
          <w:lang w:val="en-US"/>
        </w:rPr>
        <w:t xml:space="preserve">the </w:t>
      </w:r>
      <w:r w:rsidRPr="1A106A46" w:rsidR="007766F0">
        <w:rPr>
          <w:lang w:val="en-US"/>
        </w:rPr>
        <w:t>our</w:t>
      </w:r>
      <w:r w:rsidRPr="1A106A46" w:rsidR="007766F0">
        <w:rPr>
          <w:lang w:val="en-US"/>
        </w:rPr>
        <w:t xml:space="preserve"> </w:t>
      </w:r>
      <w:r w:rsidRPr="1A106A46" w:rsidR="00991CBA">
        <w:rPr>
          <w:lang w:val="en-US"/>
        </w:rPr>
        <w:t>HMA as described in section 2.</w:t>
      </w:r>
    </w:p>
    <w:p w:rsidR="00213257" w:rsidP="00213257" w:rsidRDefault="00213257" w14:paraId="51369F08" w14:textId="6E025FEF">
      <w:pPr>
        <w:pStyle w:val="Heading2"/>
        <w:numPr>
          <w:ilvl w:val="1"/>
          <w:numId w:val="2"/>
        </w:numPr>
      </w:pPr>
      <w:r>
        <w:t xml:space="preserve">FHIR Observation Patterns </w:t>
      </w:r>
    </w:p>
    <w:p w:rsidR="00213257" w:rsidP="00213257" w:rsidRDefault="00213257" w14:paraId="3BBC564B" w14:textId="77777777">
      <w:r w:rsidRPr="1A106A46" w:rsidR="00213257">
        <w:rPr>
          <w:lang w:val="en-US"/>
        </w:rPr>
        <w:t xml:space="preserve">The </w:t>
      </w:r>
      <w:hyperlink r:id="R1081c186f059407e">
        <w:r w:rsidRPr="1A106A46" w:rsidR="00213257">
          <w:rPr>
            <w:rStyle w:val="Hyperlink"/>
            <w:lang w:val="en-US"/>
          </w:rPr>
          <w:t>FHIR Observation</w:t>
        </w:r>
      </w:hyperlink>
      <w:r w:rsidRPr="1A106A46" w:rsidR="00213257">
        <w:rPr>
          <w:lang w:val="en-US"/>
        </w:rPr>
        <w:t xml:space="preserve"> resource is a general construct which </w:t>
      </w:r>
      <w:r w:rsidRPr="1A106A46" w:rsidR="00213257">
        <w:rPr>
          <w:lang w:val="en-US"/>
        </w:rPr>
        <w:t>support</w:t>
      </w:r>
      <w:r w:rsidRPr="1A106A46" w:rsidR="00213257">
        <w:rPr>
          <w:lang w:val="en-US"/>
        </w:rPr>
        <w:t xml:space="preserve"> diagnosis, </w:t>
      </w:r>
      <w:r w:rsidRPr="1A106A46" w:rsidR="00213257">
        <w:rPr>
          <w:lang w:val="en-US"/>
        </w:rPr>
        <w:t>monitor</w:t>
      </w:r>
      <w:r w:rsidRPr="1A106A46" w:rsidR="00213257">
        <w:rPr>
          <w:lang w:val="en-US"/>
        </w:rPr>
        <w:t xml:space="preserve"> progress, </w:t>
      </w:r>
      <w:r w:rsidRPr="1A106A46" w:rsidR="00213257">
        <w:rPr>
          <w:lang w:val="en-US"/>
        </w:rPr>
        <w:t>determine</w:t>
      </w:r>
      <w:r w:rsidRPr="1A106A46" w:rsidR="00213257">
        <w:rPr>
          <w:lang w:val="en-US"/>
        </w:rPr>
        <w:t xml:space="preserve"> baselines and </w:t>
      </w:r>
      <w:r w:rsidRPr="1A106A46" w:rsidR="00213257">
        <w:rPr>
          <w:lang w:val="en-US"/>
        </w:rPr>
        <w:t>patterns</w:t>
      </w:r>
      <w:r w:rsidRPr="1A106A46" w:rsidR="00213257">
        <w:rPr>
          <w:lang w:val="en-US"/>
        </w:rPr>
        <w:t xml:space="preserve"> and even </w:t>
      </w:r>
      <w:r w:rsidRPr="1A106A46" w:rsidR="00213257">
        <w:rPr>
          <w:lang w:val="en-US"/>
        </w:rPr>
        <w:t>capture</w:t>
      </w:r>
      <w:r w:rsidRPr="1A106A46" w:rsidR="00213257">
        <w:rPr>
          <w:lang w:val="en-US"/>
        </w:rPr>
        <w:t xml:space="preserve"> demographic characteristics, as well as </w:t>
      </w:r>
      <w:r w:rsidRPr="1A106A46" w:rsidR="00213257">
        <w:rPr>
          <w:lang w:val="en-US"/>
        </w:rPr>
        <w:t>capture</w:t>
      </w:r>
      <w:r w:rsidRPr="1A106A46" w:rsidR="00213257">
        <w:rPr>
          <w:lang w:val="en-US"/>
        </w:rPr>
        <w:t xml:space="preserve"> results of tests performed on products and substances.</w:t>
      </w:r>
    </w:p>
    <w:p w:rsidR="00213257" w:rsidP="00213257" w:rsidRDefault="00213257" w14:paraId="43475A41" w14:textId="77777777">
      <w:r w:rsidRPr="1A106A46" w:rsidR="00213257">
        <w:rPr>
          <w:lang w:val="en-US"/>
        </w:rPr>
        <w:t xml:space="preserve">The OMOP CDM further qualifies this to either a MEASUREMENT or an OBSERVATION table. Because of the level of detail, further analysis and processing are needed to </w:t>
      </w:r>
      <w:r w:rsidRPr="1A106A46" w:rsidR="00213257">
        <w:rPr>
          <w:lang w:val="en-US"/>
        </w:rPr>
        <w:t>determine</w:t>
      </w:r>
      <w:r w:rsidRPr="1A106A46" w:rsidR="00213257">
        <w:rPr>
          <w:lang w:val="en-US"/>
        </w:rPr>
        <w:t xml:space="preserve"> which of the two tables is more </w:t>
      </w:r>
      <w:r w:rsidRPr="1A106A46" w:rsidR="00213257">
        <w:rPr>
          <w:lang w:val="en-US"/>
        </w:rPr>
        <w:t>appropriate</w:t>
      </w:r>
      <w:r w:rsidRPr="1A106A46" w:rsidR="00213257">
        <w:rPr>
          <w:lang w:val="en-US"/>
        </w:rPr>
        <w:t xml:space="preserve">. Moreover, FHIR Observations </w:t>
      </w:r>
      <w:r w:rsidRPr="1A106A46" w:rsidR="00213257">
        <w:rPr>
          <w:lang w:val="en-US"/>
        </w:rPr>
        <w:t>contain</w:t>
      </w:r>
      <w:r w:rsidRPr="1A106A46" w:rsidR="00213257">
        <w:rPr>
          <w:lang w:val="en-US"/>
        </w:rPr>
        <w:t xml:space="preserve"> components which may also result in linked records within the OMOP CDM.</w:t>
      </w:r>
    </w:p>
    <w:p w:rsidR="002F1631" w:rsidP="00213257" w:rsidRDefault="00213257" w14:paraId="04530AAB" w14:textId="74078E08">
      <w:r>
        <w:t xml:space="preserve">The following sections provide </w:t>
      </w:r>
      <w:r w:rsidR="002F1631">
        <w:t xml:space="preserve">example and </w:t>
      </w:r>
      <w:r>
        <w:t xml:space="preserve">guidance </w:t>
      </w:r>
      <w:r w:rsidR="002F1631">
        <w:t xml:space="preserve">how to use </w:t>
      </w:r>
      <w:r w:rsidR="00BF20D1">
        <w:t>our</w:t>
      </w:r>
      <w:r w:rsidR="002F1631">
        <w:t xml:space="preserve"> HMA for Observation:</w:t>
      </w:r>
    </w:p>
    <w:p w:rsidRPr="009D5207" w:rsidR="002F1631" w:rsidP="00213257" w:rsidRDefault="007F60C7" w14:paraId="6D5DA1B1" w14:textId="12D4D840">
      <w:pPr>
        <w:rPr>
          <w:b/>
          <w:bCs/>
          <w:sz w:val="28"/>
          <w:szCs w:val="28"/>
        </w:rPr>
      </w:pPr>
      <w:r w:rsidRPr="009D5207">
        <w:rPr>
          <w:b/>
          <w:bCs/>
          <w:sz w:val="28"/>
          <w:szCs w:val="28"/>
        </w:rPr>
        <w:t>Example 1</w:t>
      </w:r>
      <w:r>
        <w:rPr>
          <w:b/>
          <w:bCs/>
          <w:sz w:val="28"/>
          <w:szCs w:val="28"/>
        </w:rPr>
        <w:t>:</w:t>
      </w:r>
      <w:r w:rsidRPr="009D5207">
        <w:rPr>
          <w:b/>
          <w:bCs/>
          <w:sz w:val="28"/>
          <w:szCs w:val="28"/>
        </w:rPr>
        <w:t xml:space="preserve"> </w:t>
      </w:r>
      <w:r w:rsidRPr="009D5207" w:rsidR="002F1631">
        <w:rPr>
          <w:b/>
          <w:bCs/>
          <w:sz w:val="28"/>
          <w:szCs w:val="28"/>
        </w:rPr>
        <w:t xml:space="preserve">FHIR </w:t>
      </w:r>
      <w:r>
        <w:rPr>
          <w:b/>
          <w:bCs/>
          <w:sz w:val="28"/>
          <w:szCs w:val="28"/>
        </w:rPr>
        <w:t>Observation resource mapping to OMOP Measurement</w:t>
      </w:r>
    </w:p>
    <w:p w:rsidR="00594166" w:rsidP="00594166" w:rsidRDefault="00594166" w14:paraId="35247D7B" w14:textId="5049785A">
      <w:pPr>
        <w:rPr>
          <w:b/>
          <w:bCs/>
          <w:u w:val="single"/>
          <w:lang w:val="en-US" w:bidi="he-IL"/>
        </w:rPr>
      </w:pPr>
      <w:r w:rsidRPr="009D5207">
        <w:rPr>
          <w:b/>
          <w:bCs/>
          <w:u w:val="single"/>
          <w:lang w:val="en-US" w:bidi="he-IL"/>
        </w:rPr>
        <w:t>Observation resource type</w:t>
      </w:r>
      <w:r w:rsidR="007F60C7">
        <w:rPr>
          <w:b/>
          <w:bCs/>
          <w:u w:val="single"/>
          <w:lang w:val="en-US" w:bidi="he-IL"/>
        </w:rPr>
        <w:t xml:space="preserve"> </w:t>
      </w:r>
    </w:p>
    <w:tbl>
      <w:tblPr>
        <w:tblStyle w:val="TableGrid"/>
        <w:tblW w:w="0" w:type="auto"/>
        <w:tblLook w:val="04A0" w:firstRow="1" w:lastRow="0" w:firstColumn="1" w:lastColumn="0" w:noHBand="0" w:noVBand="1"/>
      </w:tblPr>
      <w:tblGrid>
        <w:gridCol w:w="9800"/>
      </w:tblGrid>
      <w:tr w:rsidR="00A33213" w:rsidTr="1A106A46" w14:paraId="49BE78FA" w14:textId="77777777">
        <w:tc>
          <w:tcPr>
            <w:tcW w:w="9800" w:type="dxa"/>
            <w:tcMar/>
          </w:tcPr>
          <w:p w:rsidRPr="00594166" w:rsidR="00A33213" w:rsidP="1A106A46" w:rsidRDefault="00A33213" w14:paraId="13807968" w14:textId="77777777">
            <w:pPr>
              <w:rPr>
                <w:sz w:val="22"/>
                <w:szCs w:val="22"/>
                <w:lang w:val="en-US"/>
              </w:rPr>
            </w:pPr>
            <w:r w:rsidRPr="1A106A46" w:rsidR="00A33213">
              <w:rPr>
                <w:sz w:val="22"/>
                <w:szCs w:val="22"/>
                <w:lang w:val="en-US"/>
              </w:rPr>
              <w:t>"</w:t>
            </w:r>
            <w:r w:rsidRPr="1A106A46" w:rsidR="00A33213">
              <w:rPr>
                <w:sz w:val="22"/>
                <w:szCs w:val="22"/>
                <w:lang w:val="en-US"/>
              </w:rPr>
              <w:t>fullUrl</w:t>
            </w:r>
            <w:r w:rsidRPr="1A106A46" w:rsidR="00A33213">
              <w:rPr>
                <w:sz w:val="22"/>
                <w:szCs w:val="22"/>
                <w:lang w:val="en-US"/>
              </w:rPr>
              <w:t>": "</w:t>
            </w:r>
            <w:r w:rsidRPr="1A106A46" w:rsidR="00A33213">
              <w:rPr>
                <w:sz w:val="22"/>
                <w:szCs w:val="22"/>
                <w:lang w:val="en-US"/>
              </w:rPr>
              <w:t>urn:uuid</w:t>
            </w:r>
            <w:r w:rsidRPr="1A106A46" w:rsidR="00A33213">
              <w:rPr>
                <w:sz w:val="22"/>
                <w:szCs w:val="22"/>
                <w:lang w:val="en-US"/>
              </w:rPr>
              <w:t>:cdab1507-d0c9-2289-2dce-42d5f968c73e",</w:t>
            </w:r>
          </w:p>
          <w:p w:rsidRPr="00594166" w:rsidR="00A33213" w:rsidP="00A33213" w:rsidRDefault="00A33213" w14:paraId="42BE43A7" w14:textId="77777777">
            <w:pPr>
              <w:rPr>
                <w:sz w:val="22"/>
                <w:szCs w:val="22"/>
              </w:rPr>
            </w:pPr>
            <w:r w:rsidRPr="00594166">
              <w:rPr>
                <w:sz w:val="22"/>
                <w:szCs w:val="22"/>
              </w:rPr>
              <w:t xml:space="preserve">    "resource": {</w:t>
            </w:r>
          </w:p>
          <w:p w:rsidRPr="00594166" w:rsidR="00A33213" w:rsidP="1A106A46" w:rsidRDefault="00A33213" w14:paraId="18363257" w14:textId="77777777">
            <w:pPr>
              <w:rPr>
                <w:sz w:val="22"/>
                <w:szCs w:val="22"/>
                <w:lang w:val="en-US"/>
              </w:rPr>
            </w:pPr>
            <w:r w:rsidRPr="1A106A46" w:rsidR="00A33213">
              <w:rPr>
                <w:sz w:val="22"/>
                <w:szCs w:val="22"/>
                <w:lang w:val="en-US"/>
              </w:rPr>
              <w:t xml:space="preserve">      "</w:t>
            </w:r>
            <w:r w:rsidRPr="1A106A46" w:rsidR="00A33213">
              <w:rPr>
                <w:sz w:val="22"/>
                <w:szCs w:val="22"/>
                <w:lang w:val="en-US"/>
              </w:rPr>
              <w:t>resourceType</w:t>
            </w:r>
            <w:r w:rsidRPr="1A106A46" w:rsidR="00A33213">
              <w:rPr>
                <w:sz w:val="22"/>
                <w:szCs w:val="22"/>
                <w:lang w:val="en-US"/>
              </w:rPr>
              <w:t>": "Observation",</w:t>
            </w:r>
          </w:p>
          <w:p w:rsidRPr="00594166" w:rsidR="00A33213" w:rsidP="00A33213" w:rsidRDefault="00A33213" w14:paraId="7235F0D2" w14:textId="77777777">
            <w:pPr>
              <w:rPr>
                <w:sz w:val="22"/>
                <w:szCs w:val="22"/>
              </w:rPr>
            </w:pPr>
            <w:r w:rsidRPr="00594166">
              <w:rPr>
                <w:sz w:val="22"/>
                <w:szCs w:val="22"/>
              </w:rPr>
              <w:t xml:space="preserve">      "id": "cdab1507-d0c9-2289-2dce-42d5f968c73e",</w:t>
            </w:r>
          </w:p>
          <w:p w:rsidRPr="00594166" w:rsidR="00A33213" w:rsidP="00A33213" w:rsidRDefault="00A33213" w14:paraId="1A64917E" w14:textId="77777777">
            <w:pPr>
              <w:rPr>
                <w:sz w:val="22"/>
                <w:szCs w:val="22"/>
              </w:rPr>
            </w:pPr>
            <w:r w:rsidRPr="00594166">
              <w:rPr>
                <w:sz w:val="22"/>
                <w:szCs w:val="22"/>
              </w:rPr>
              <w:t xml:space="preserve">      "status": "final",</w:t>
            </w:r>
          </w:p>
          <w:p w:rsidRPr="00594166" w:rsidR="00A33213" w:rsidP="00A33213" w:rsidRDefault="00A33213" w14:paraId="1F2E4327" w14:textId="77777777">
            <w:pPr>
              <w:rPr>
                <w:sz w:val="22"/>
                <w:szCs w:val="22"/>
              </w:rPr>
            </w:pPr>
            <w:r w:rsidRPr="00594166">
              <w:rPr>
                <w:sz w:val="22"/>
                <w:szCs w:val="22"/>
              </w:rPr>
              <w:t xml:space="preserve">      "category": [ {</w:t>
            </w:r>
          </w:p>
          <w:p w:rsidRPr="00594166" w:rsidR="00A33213" w:rsidP="00A33213" w:rsidRDefault="00A33213" w14:paraId="4CD2E15F" w14:textId="77777777">
            <w:pPr>
              <w:rPr>
                <w:sz w:val="22"/>
                <w:szCs w:val="22"/>
              </w:rPr>
            </w:pPr>
            <w:r w:rsidRPr="00594166">
              <w:rPr>
                <w:sz w:val="22"/>
                <w:szCs w:val="22"/>
              </w:rPr>
              <w:t xml:space="preserve">        "coding": [ {</w:t>
            </w:r>
          </w:p>
          <w:p w:rsidRPr="00594166" w:rsidR="00A33213" w:rsidP="00A33213" w:rsidRDefault="00A33213" w14:paraId="511CC7D0" w14:textId="77777777">
            <w:pPr>
              <w:rPr>
                <w:sz w:val="22"/>
                <w:szCs w:val="22"/>
              </w:rPr>
            </w:pPr>
            <w:r w:rsidRPr="00594166">
              <w:rPr>
                <w:sz w:val="22"/>
                <w:szCs w:val="22"/>
              </w:rPr>
              <w:t xml:space="preserve">          "system": "http://hl7.org/fhir/observation-category",</w:t>
            </w:r>
          </w:p>
          <w:p w:rsidRPr="00594166" w:rsidR="00A33213" w:rsidP="1A106A46" w:rsidRDefault="00A33213" w14:paraId="582A4948" w14:textId="77777777">
            <w:pPr>
              <w:rPr>
                <w:sz w:val="22"/>
                <w:szCs w:val="22"/>
                <w:lang w:val="en-US"/>
              </w:rPr>
            </w:pPr>
            <w:r w:rsidRPr="1A106A46" w:rsidR="00A33213">
              <w:rPr>
                <w:sz w:val="22"/>
                <w:szCs w:val="22"/>
                <w:lang w:val="en-US"/>
              </w:rPr>
              <w:t xml:space="preserve">          "code": "</w:t>
            </w:r>
            <w:r w:rsidRPr="1A106A46" w:rsidR="00A33213">
              <w:rPr>
                <w:sz w:val="22"/>
                <w:szCs w:val="22"/>
                <w:lang w:val="en-US"/>
              </w:rPr>
              <w:t>vital-signs</w:t>
            </w:r>
            <w:r w:rsidRPr="1A106A46" w:rsidR="00A33213">
              <w:rPr>
                <w:sz w:val="22"/>
                <w:szCs w:val="22"/>
                <w:lang w:val="en-US"/>
              </w:rPr>
              <w:t>",</w:t>
            </w:r>
          </w:p>
          <w:p w:rsidRPr="00594166" w:rsidR="00A33213" w:rsidP="1A106A46" w:rsidRDefault="00A33213" w14:paraId="694A3D60" w14:textId="77777777">
            <w:pPr>
              <w:rPr>
                <w:sz w:val="22"/>
                <w:szCs w:val="22"/>
                <w:lang w:val="en-US"/>
              </w:rPr>
            </w:pPr>
            <w:r w:rsidRPr="1A106A46" w:rsidR="00A33213">
              <w:rPr>
                <w:sz w:val="22"/>
                <w:szCs w:val="22"/>
                <w:lang w:val="en-US"/>
              </w:rPr>
              <w:t xml:space="preserve">          "display": "</w:t>
            </w:r>
            <w:r w:rsidRPr="1A106A46" w:rsidR="00A33213">
              <w:rPr>
                <w:sz w:val="22"/>
                <w:szCs w:val="22"/>
                <w:lang w:val="en-US"/>
              </w:rPr>
              <w:t>vital-signs</w:t>
            </w:r>
            <w:r w:rsidRPr="1A106A46" w:rsidR="00A33213">
              <w:rPr>
                <w:sz w:val="22"/>
                <w:szCs w:val="22"/>
                <w:lang w:val="en-US"/>
              </w:rPr>
              <w:t>"</w:t>
            </w:r>
          </w:p>
          <w:p w:rsidRPr="00594166" w:rsidR="00A33213" w:rsidP="00A33213" w:rsidRDefault="00A33213" w14:paraId="60216D21" w14:textId="77777777">
            <w:pPr>
              <w:rPr>
                <w:sz w:val="22"/>
                <w:szCs w:val="22"/>
              </w:rPr>
            </w:pPr>
            <w:r w:rsidRPr="00594166">
              <w:rPr>
                <w:sz w:val="22"/>
                <w:szCs w:val="22"/>
              </w:rPr>
              <w:t xml:space="preserve">        } ]</w:t>
            </w:r>
          </w:p>
          <w:p w:rsidRPr="00594166" w:rsidR="00A33213" w:rsidP="00A33213" w:rsidRDefault="00A33213" w14:paraId="7D648258" w14:textId="77777777">
            <w:pPr>
              <w:rPr>
                <w:sz w:val="22"/>
                <w:szCs w:val="22"/>
              </w:rPr>
            </w:pPr>
            <w:r w:rsidRPr="00594166">
              <w:rPr>
                <w:sz w:val="22"/>
                <w:szCs w:val="22"/>
              </w:rPr>
              <w:t xml:space="preserve">      } ],</w:t>
            </w:r>
          </w:p>
          <w:p w:rsidRPr="00594166" w:rsidR="00A33213" w:rsidP="00A33213" w:rsidRDefault="00A33213" w14:paraId="13E977BC" w14:textId="77777777">
            <w:pPr>
              <w:rPr>
                <w:sz w:val="22"/>
                <w:szCs w:val="22"/>
              </w:rPr>
            </w:pPr>
            <w:r w:rsidRPr="00594166">
              <w:rPr>
                <w:sz w:val="22"/>
                <w:szCs w:val="22"/>
              </w:rPr>
              <w:lastRenderedPageBreak/>
              <w:t xml:space="preserve">      "code": {</w:t>
            </w:r>
          </w:p>
          <w:p w:rsidRPr="00594166" w:rsidR="00A33213" w:rsidP="00A33213" w:rsidRDefault="00A33213" w14:paraId="7EA3343F" w14:textId="77777777">
            <w:pPr>
              <w:rPr>
                <w:sz w:val="22"/>
                <w:szCs w:val="22"/>
              </w:rPr>
            </w:pPr>
            <w:r w:rsidRPr="00594166">
              <w:rPr>
                <w:sz w:val="22"/>
                <w:szCs w:val="22"/>
              </w:rPr>
              <w:t xml:space="preserve">        "coding": [ {</w:t>
            </w:r>
          </w:p>
          <w:p w:rsidRPr="00594166" w:rsidR="00A33213" w:rsidP="00A33213" w:rsidRDefault="00A33213" w14:paraId="561843A1" w14:textId="77777777">
            <w:pPr>
              <w:rPr>
                <w:sz w:val="22"/>
                <w:szCs w:val="22"/>
              </w:rPr>
            </w:pPr>
            <w:r w:rsidRPr="00594166">
              <w:rPr>
                <w:sz w:val="22"/>
                <w:szCs w:val="22"/>
              </w:rPr>
              <w:t xml:space="preserve">          "system": "http://loinc.org",</w:t>
            </w:r>
          </w:p>
          <w:p w:rsidRPr="00594166" w:rsidR="00A33213" w:rsidP="00A33213" w:rsidRDefault="00A33213" w14:paraId="7BE7634F" w14:textId="77777777">
            <w:pPr>
              <w:rPr>
                <w:sz w:val="22"/>
                <w:szCs w:val="22"/>
              </w:rPr>
            </w:pPr>
            <w:r w:rsidRPr="00594166">
              <w:rPr>
                <w:sz w:val="22"/>
                <w:szCs w:val="22"/>
              </w:rPr>
              <w:t xml:space="preserve">          "code": "8302-2",</w:t>
            </w:r>
          </w:p>
          <w:p w:rsidRPr="00594166" w:rsidR="00A33213" w:rsidP="00A33213" w:rsidRDefault="00A33213" w14:paraId="76D9B625" w14:textId="77777777">
            <w:pPr>
              <w:rPr>
                <w:sz w:val="22"/>
                <w:szCs w:val="22"/>
              </w:rPr>
            </w:pPr>
            <w:r w:rsidRPr="00594166">
              <w:rPr>
                <w:sz w:val="22"/>
                <w:szCs w:val="22"/>
              </w:rPr>
              <w:t xml:space="preserve">          "display": "Body Height"</w:t>
            </w:r>
          </w:p>
          <w:p w:rsidRPr="00594166" w:rsidR="00A33213" w:rsidP="00A33213" w:rsidRDefault="00A33213" w14:paraId="192DB1BD" w14:textId="77777777">
            <w:pPr>
              <w:rPr>
                <w:sz w:val="22"/>
                <w:szCs w:val="22"/>
              </w:rPr>
            </w:pPr>
            <w:r w:rsidRPr="00594166">
              <w:rPr>
                <w:sz w:val="22"/>
                <w:szCs w:val="22"/>
              </w:rPr>
              <w:t xml:space="preserve">        } ],</w:t>
            </w:r>
          </w:p>
          <w:p w:rsidRPr="00594166" w:rsidR="00A33213" w:rsidP="00A33213" w:rsidRDefault="00A33213" w14:paraId="090862BA" w14:textId="77777777">
            <w:pPr>
              <w:rPr>
                <w:sz w:val="22"/>
                <w:szCs w:val="22"/>
              </w:rPr>
            </w:pPr>
            <w:r w:rsidRPr="00594166">
              <w:rPr>
                <w:sz w:val="22"/>
                <w:szCs w:val="22"/>
              </w:rPr>
              <w:t xml:space="preserve">        "text": "Body Height"</w:t>
            </w:r>
          </w:p>
          <w:p w:rsidRPr="00594166" w:rsidR="00A33213" w:rsidP="00A33213" w:rsidRDefault="00A33213" w14:paraId="21C01C7D" w14:textId="77777777">
            <w:pPr>
              <w:rPr>
                <w:sz w:val="22"/>
                <w:szCs w:val="22"/>
              </w:rPr>
            </w:pPr>
            <w:r w:rsidRPr="00594166">
              <w:rPr>
                <w:sz w:val="22"/>
                <w:szCs w:val="22"/>
              </w:rPr>
              <w:t xml:space="preserve">      },</w:t>
            </w:r>
          </w:p>
          <w:p w:rsidRPr="00594166" w:rsidR="00A33213" w:rsidP="00A33213" w:rsidRDefault="00A33213" w14:paraId="6211B39C" w14:textId="77777777">
            <w:pPr>
              <w:rPr>
                <w:sz w:val="22"/>
                <w:szCs w:val="22"/>
              </w:rPr>
            </w:pPr>
            <w:r w:rsidRPr="00594166">
              <w:rPr>
                <w:sz w:val="22"/>
                <w:szCs w:val="22"/>
              </w:rPr>
              <w:t xml:space="preserve">      "subject": {</w:t>
            </w:r>
          </w:p>
          <w:p w:rsidRPr="00594166" w:rsidR="00A33213" w:rsidP="1A106A46" w:rsidRDefault="00A33213" w14:paraId="5C245D75" w14:textId="77777777">
            <w:pPr>
              <w:rPr>
                <w:sz w:val="22"/>
                <w:szCs w:val="22"/>
                <w:lang w:val="en-US"/>
              </w:rPr>
            </w:pPr>
            <w:r w:rsidRPr="1A106A46" w:rsidR="00A33213">
              <w:rPr>
                <w:sz w:val="22"/>
                <w:szCs w:val="22"/>
                <w:lang w:val="en-US"/>
              </w:rPr>
              <w:t xml:space="preserve">        "reference": "</w:t>
            </w:r>
            <w:r w:rsidRPr="1A106A46" w:rsidR="00A33213">
              <w:rPr>
                <w:sz w:val="22"/>
                <w:szCs w:val="22"/>
                <w:lang w:val="en-US"/>
              </w:rPr>
              <w:t>urn:uuid</w:t>
            </w:r>
            <w:r w:rsidRPr="1A106A46" w:rsidR="00A33213">
              <w:rPr>
                <w:sz w:val="22"/>
                <w:szCs w:val="22"/>
                <w:lang w:val="en-US"/>
              </w:rPr>
              <w:t>:dbc4a3f7-9c69-4435-3ce3-4e1988ab6b91"</w:t>
            </w:r>
          </w:p>
          <w:p w:rsidRPr="00594166" w:rsidR="00A33213" w:rsidP="00A33213" w:rsidRDefault="00A33213" w14:paraId="7A224005" w14:textId="77777777">
            <w:pPr>
              <w:rPr>
                <w:sz w:val="22"/>
                <w:szCs w:val="22"/>
              </w:rPr>
            </w:pPr>
            <w:r w:rsidRPr="00594166">
              <w:rPr>
                <w:sz w:val="22"/>
                <w:szCs w:val="22"/>
              </w:rPr>
              <w:t xml:space="preserve">      },</w:t>
            </w:r>
          </w:p>
          <w:p w:rsidRPr="00594166" w:rsidR="00A33213" w:rsidP="00A33213" w:rsidRDefault="00A33213" w14:paraId="0EFEFCF3" w14:textId="77777777">
            <w:pPr>
              <w:rPr>
                <w:sz w:val="22"/>
                <w:szCs w:val="22"/>
              </w:rPr>
            </w:pPr>
            <w:r w:rsidRPr="00594166">
              <w:rPr>
                <w:sz w:val="22"/>
                <w:szCs w:val="22"/>
              </w:rPr>
              <w:t xml:space="preserve">      "context": {</w:t>
            </w:r>
          </w:p>
          <w:p w:rsidRPr="00594166" w:rsidR="00A33213" w:rsidP="1A106A46" w:rsidRDefault="00A33213" w14:paraId="673AB6F0" w14:textId="77777777">
            <w:pPr>
              <w:rPr>
                <w:sz w:val="22"/>
                <w:szCs w:val="22"/>
                <w:lang w:val="en-US"/>
              </w:rPr>
            </w:pPr>
            <w:r w:rsidRPr="1A106A46" w:rsidR="00A33213">
              <w:rPr>
                <w:sz w:val="22"/>
                <w:szCs w:val="22"/>
                <w:lang w:val="en-US"/>
              </w:rPr>
              <w:t xml:space="preserve">        "reference": "</w:t>
            </w:r>
            <w:r w:rsidRPr="1A106A46" w:rsidR="00A33213">
              <w:rPr>
                <w:sz w:val="22"/>
                <w:szCs w:val="22"/>
                <w:lang w:val="en-US"/>
              </w:rPr>
              <w:t>urn:uuid</w:t>
            </w:r>
            <w:r w:rsidRPr="1A106A46" w:rsidR="00A33213">
              <w:rPr>
                <w:sz w:val="22"/>
                <w:szCs w:val="22"/>
                <w:lang w:val="en-US"/>
              </w:rPr>
              <w:t>:eaeb9228-4420-5e9c-b217-4c1a98ff9fe0"</w:t>
            </w:r>
          </w:p>
          <w:p w:rsidRPr="00594166" w:rsidR="00A33213" w:rsidP="00A33213" w:rsidRDefault="00A33213" w14:paraId="52890C06" w14:textId="77777777">
            <w:pPr>
              <w:rPr>
                <w:sz w:val="22"/>
                <w:szCs w:val="22"/>
              </w:rPr>
            </w:pPr>
            <w:r w:rsidRPr="00594166">
              <w:rPr>
                <w:sz w:val="22"/>
                <w:szCs w:val="22"/>
              </w:rPr>
              <w:t xml:space="preserve">      },</w:t>
            </w:r>
          </w:p>
          <w:p w:rsidRPr="00594166" w:rsidR="00A33213" w:rsidP="1A106A46" w:rsidRDefault="00A33213" w14:paraId="6E9F1F2A" w14:textId="77777777">
            <w:pPr>
              <w:rPr>
                <w:sz w:val="22"/>
                <w:szCs w:val="22"/>
                <w:lang w:val="en-US"/>
              </w:rPr>
            </w:pPr>
            <w:r w:rsidRPr="1A106A46" w:rsidR="00A33213">
              <w:rPr>
                <w:sz w:val="22"/>
                <w:szCs w:val="22"/>
                <w:lang w:val="en-US"/>
              </w:rPr>
              <w:t xml:space="preserve">      "</w:t>
            </w:r>
            <w:r w:rsidRPr="1A106A46" w:rsidR="00A33213">
              <w:rPr>
                <w:sz w:val="22"/>
                <w:szCs w:val="22"/>
                <w:lang w:val="en-US"/>
              </w:rPr>
              <w:t>effectiveDateTime</w:t>
            </w:r>
            <w:r w:rsidRPr="1A106A46" w:rsidR="00A33213">
              <w:rPr>
                <w:sz w:val="22"/>
                <w:szCs w:val="22"/>
                <w:lang w:val="en-US"/>
              </w:rPr>
              <w:t>": "2015-09-05T21:57:47+00:00",</w:t>
            </w:r>
          </w:p>
          <w:p w:rsidRPr="00594166" w:rsidR="00A33213" w:rsidP="00A33213" w:rsidRDefault="00A33213" w14:paraId="697B780E" w14:textId="77777777">
            <w:pPr>
              <w:rPr>
                <w:sz w:val="22"/>
                <w:szCs w:val="22"/>
              </w:rPr>
            </w:pPr>
            <w:r w:rsidRPr="00594166">
              <w:rPr>
                <w:sz w:val="22"/>
                <w:szCs w:val="22"/>
              </w:rPr>
              <w:t xml:space="preserve">      "issued": "2015-09-05T21:57:47.809+00:00",</w:t>
            </w:r>
          </w:p>
          <w:p w:rsidRPr="00594166" w:rsidR="00A33213" w:rsidP="1A106A46" w:rsidRDefault="00A33213" w14:paraId="40B99D35" w14:textId="77777777">
            <w:pPr>
              <w:rPr>
                <w:sz w:val="22"/>
                <w:szCs w:val="22"/>
                <w:lang w:val="en-US"/>
              </w:rPr>
            </w:pPr>
            <w:r w:rsidRPr="1A106A46" w:rsidR="00A33213">
              <w:rPr>
                <w:sz w:val="22"/>
                <w:szCs w:val="22"/>
                <w:lang w:val="en-US"/>
              </w:rPr>
              <w:t xml:space="preserve">      "</w:t>
            </w:r>
            <w:r w:rsidRPr="1A106A46" w:rsidR="00A33213">
              <w:rPr>
                <w:sz w:val="22"/>
                <w:szCs w:val="22"/>
                <w:lang w:val="en-US"/>
              </w:rPr>
              <w:t>valueQuantity</w:t>
            </w:r>
            <w:r w:rsidRPr="1A106A46" w:rsidR="00A33213">
              <w:rPr>
                <w:sz w:val="22"/>
                <w:szCs w:val="22"/>
                <w:lang w:val="en-US"/>
              </w:rPr>
              <w:t>": {</w:t>
            </w:r>
          </w:p>
          <w:p w:rsidRPr="00594166" w:rsidR="00A33213" w:rsidP="00A33213" w:rsidRDefault="00A33213" w14:paraId="2BD0D837" w14:textId="77777777">
            <w:pPr>
              <w:rPr>
                <w:sz w:val="22"/>
                <w:szCs w:val="22"/>
              </w:rPr>
            </w:pPr>
            <w:r w:rsidRPr="00594166">
              <w:rPr>
                <w:sz w:val="22"/>
                <w:szCs w:val="22"/>
              </w:rPr>
              <w:t xml:space="preserve">        "value": 166.70,</w:t>
            </w:r>
          </w:p>
          <w:p w:rsidRPr="00594166" w:rsidR="00A33213" w:rsidP="00A33213" w:rsidRDefault="00A33213" w14:paraId="06038748" w14:textId="77777777">
            <w:pPr>
              <w:rPr>
                <w:sz w:val="22"/>
                <w:szCs w:val="22"/>
              </w:rPr>
            </w:pPr>
            <w:r w:rsidRPr="00594166">
              <w:rPr>
                <w:sz w:val="22"/>
                <w:szCs w:val="22"/>
              </w:rPr>
              <w:t xml:space="preserve">        "unit": "cm",</w:t>
            </w:r>
          </w:p>
          <w:p w:rsidRPr="00594166" w:rsidR="00A33213" w:rsidP="00A33213" w:rsidRDefault="00A33213" w14:paraId="50698BB4" w14:textId="77777777">
            <w:pPr>
              <w:rPr>
                <w:sz w:val="22"/>
                <w:szCs w:val="22"/>
              </w:rPr>
            </w:pPr>
            <w:r w:rsidRPr="00594166">
              <w:rPr>
                <w:sz w:val="22"/>
                <w:szCs w:val="22"/>
              </w:rPr>
              <w:t xml:space="preserve">        "system": "http://unitsofmeasure.org",</w:t>
            </w:r>
          </w:p>
          <w:p w:rsidRPr="00594166" w:rsidR="00A33213" w:rsidP="00A33213" w:rsidRDefault="00A33213" w14:paraId="7C215B38" w14:textId="77777777">
            <w:pPr>
              <w:rPr>
                <w:sz w:val="22"/>
                <w:szCs w:val="22"/>
              </w:rPr>
            </w:pPr>
            <w:r w:rsidRPr="00594166">
              <w:rPr>
                <w:sz w:val="22"/>
                <w:szCs w:val="22"/>
              </w:rPr>
              <w:t xml:space="preserve">        "code": "cm"</w:t>
            </w:r>
          </w:p>
          <w:p w:rsidRPr="00594166" w:rsidR="00A33213" w:rsidP="00A33213" w:rsidRDefault="00A33213" w14:paraId="26B56397" w14:textId="77777777">
            <w:pPr>
              <w:rPr>
                <w:sz w:val="22"/>
                <w:szCs w:val="22"/>
              </w:rPr>
            </w:pPr>
            <w:r w:rsidRPr="00594166">
              <w:rPr>
                <w:sz w:val="22"/>
                <w:szCs w:val="22"/>
              </w:rPr>
              <w:t xml:space="preserve">      }</w:t>
            </w:r>
          </w:p>
          <w:p w:rsidRPr="00594166" w:rsidR="00A33213" w:rsidP="00A33213" w:rsidRDefault="00A33213" w14:paraId="17BA4F3B" w14:textId="77777777">
            <w:pPr>
              <w:rPr>
                <w:sz w:val="22"/>
                <w:szCs w:val="22"/>
              </w:rPr>
            </w:pPr>
            <w:r w:rsidRPr="00594166">
              <w:rPr>
                <w:sz w:val="22"/>
                <w:szCs w:val="22"/>
              </w:rPr>
              <w:t xml:space="preserve">    },</w:t>
            </w:r>
          </w:p>
          <w:p w:rsidRPr="00594166" w:rsidR="00A33213" w:rsidP="00A33213" w:rsidRDefault="00A33213" w14:paraId="617E46D3" w14:textId="77777777">
            <w:pPr>
              <w:rPr>
                <w:sz w:val="22"/>
                <w:szCs w:val="22"/>
              </w:rPr>
            </w:pPr>
            <w:r w:rsidRPr="00594166">
              <w:rPr>
                <w:sz w:val="22"/>
                <w:szCs w:val="22"/>
              </w:rPr>
              <w:t xml:space="preserve">    "request": {</w:t>
            </w:r>
          </w:p>
          <w:p w:rsidRPr="00594166" w:rsidR="00A33213" w:rsidP="00A33213" w:rsidRDefault="00A33213" w14:paraId="446FF5ED" w14:textId="77777777">
            <w:pPr>
              <w:rPr>
                <w:sz w:val="22"/>
                <w:szCs w:val="22"/>
              </w:rPr>
            </w:pPr>
            <w:r w:rsidRPr="00594166">
              <w:rPr>
                <w:sz w:val="22"/>
                <w:szCs w:val="22"/>
              </w:rPr>
              <w:t xml:space="preserve">      "method": "POST",</w:t>
            </w:r>
          </w:p>
          <w:p w:rsidRPr="00594166" w:rsidR="00A33213" w:rsidP="1A106A46" w:rsidRDefault="00A33213" w14:paraId="163A66CF" w14:textId="77777777">
            <w:pPr>
              <w:rPr>
                <w:sz w:val="22"/>
                <w:szCs w:val="22"/>
                <w:lang w:val="en-US"/>
              </w:rPr>
            </w:pPr>
            <w:r w:rsidRPr="1A106A46" w:rsidR="00A33213">
              <w:rPr>
                <w:sz w:val="22"/>
                <w:szCs w:val="22"/>
                <w:lang w:val="en-US"/>
              </w:rPr>
              <w:t xml:space="preserve">      "</w:t>
            </w:r>
            <w:r w:rsidRPr="1A106A46" w:rsidR="00A33213">
              <w:rPr>
                <w:sz w:val="22"/>
                <w:szCs w:val="22"/>
                <w:lang w:val="en-US"/>
              </w:rPr>
              <w:t>url</w:t>
            </w:r>
            <w:r w:rsidRPr="1A106A46" w:rsidR="00A33213">
              <w:rPr>
                <w:sz w:val="22"/>
                <w:szCs w:val="22"/>
                <w:lang w:val="en-US"/>
              </w:rPr>
              <w:t>": "Observation"</w:t>
            </w:r>
          </w:p>
          <w:p w:rsidRPr="0011021F" w:rsidR="00A33213" w:rsidP="00A33213" w:rsidRDefault="00A33213" w14:paraId="5986C147" w14:textId="77777777">
            <w:pPr>
              <w:rPr>
                <w:sz w:val="22"/>
                <w:szCs w:val="22"/>
              </w:rPr>
            </w:pPr>
            <w:r w:rsidRPr="00594166">
              <w:rPr>
                <w:sz w:val="22"/>
                <w:szCs w:val="22"/>
              </w:rPr>
              <w:t xml:space="preserve">    }</w:t>
            </w:r>
          </w:p>
          <w:p w:rsidR="00A33213" w:rsidP="00594166" w:rsidRDefault="00A33213" w14:paraId="3FC027AA" w14:textId="77777777">
            <w:pPr>
              <w:rPr>
                <w:b/>
                <w:bCs/>
                <w:u w:val="single"/>
                <w:lang w:val="en-US" w:bidi="he-IL"/>
              </w:rPr>
            </w:pPr>
          </w:p>
        </w:tc>
      </w:tr>
    </w:tbl>
    <w:p w:rsidRPr="009D5207" w:rsidR="00A33213" w:rsidP="00594166" w:rsidRDefault="00A33213" w14:paraId="67F3FA50" w14:textId="77777777">
      <w:pPr>
        <w:rPr>
          <w:b/>
          <w:bCs/>
          <w:u w:val="single"/>
          <w:rtl/>
          <w:lang w:val="en-US" w:bidi="he-IL"/>
        </w:rPr>
      </w:pPr>
    </w:p>
    <w:p w:rsidR="00594166" w:rsidP="00594166" w:rsidRDefault="00594166" w14:paraId="53EEB006" w14:textId="23936E55">
      <w:pPr>
        <w:pBdr>
          <w:top w:val="nil"/>
          <w:left w:val="nil"/>
          <w:bottom w:val="nil"/>
          <w:right w:val="nil"/>
          <w:between w:val="nil"/>
        </w:pBdr>
        <w:spacing w:after="0"/>
      </w:pPr>
    </w:p>
    <w:p w:rsidR="00594166" w:rsidP="00213257" w:rsidRDefault="00594166" w14:paraId="79607941" w14:textId="77777777"/>
    <w:p w:rsidR="00996849" w:rsidP="002F1631" w:rsidRDefault="00996849" w14:paraId="00BA36B8" w14:textId="1777E916">
      <w:pPr>
        <w:rPr>
          <w:b/>
          <w:bCs/>
          <w:u w:val="single"/>
          <w:lang w:val="en-US" w:bidi="he-IL"/>
        </w:rPr>
      </w:pPr>
      <w:r w:rsidRPr="009D5207">
        <w:rPr>
          <w:b/>
          <w:bCs/>
          <w:u w:val="single"/>
          <w:lang w:val="en-US" w:bidi="he-IL"/>
        </w:rPr>
        <w:t>Related Encounter (FHIR) – Visit_Occurrence (OMOP) information</w:t>
      </w:r>
    </w:p>
    <w:tbl>
      <w:tblPr>
        <w:tblStyle w:val="TableGrid"/>
        <w:tblW w:w="0" w:type="auto"/>
        <w:tblLook w:val="04A0" w:firstRow="1" w:lastRow="0" w:firstColumn="1" w:lastColumn="0" w:noHBand="0" w:noVBand="1"/>
      </w:tblPr>
      <w:tblGrid>
        <w:gridCol w:w="9800"/>
      </w:tblGrid>
      <w:tr w:rsidR="00A33213" w:rsidTr="1A106A46" w14:paraId="1BAA6D9A" w14:textId="77777777">
        <w:tc>
          <w:tcPr>
            <w:tcW w:w="9800" w:type="dxa"/>
            <w:tcMar/>
          </w:tcPr>
          <w:p w:rsidRPr="0011021F" w:rsidR="00A33213" w:rsidP="1A106A46" w:rsidRDefault="00A33213" w14:paraId="015778EB" w14:textId="77777777">
            <w:pPr>
              <w:rPr>
                <w:sz w:val="22"/>
                <w:szCs w:val="22"/>
                <w:lang w:val="en-US"/>
              </w:rPr>
            </w:pPr>
            <w:r w:rsidRPr="1A106A46" w:rsidR="00A33213">
              <w:rPr>
                <w:sz w:val="22"/>
                <w:szCs w:val="22"/>
                <w:lang w:val="en-US"/>
              </w:rPr>
              <w:t>"</w:t>
            </w:r>
            <w:r w:rsidRPr="1A106A46" w:rsidR="00A33213">
              <w:rPr>
                <w:sz w:val="22"/>
                <w:szCs w:val="22"/>
                <w:lang w:val="en-US"/>
              </w:rPr>
              <w:t>fullUrl</w:t>
            </w:r>
            <w:r w:rsidRPr="1A106A46" w:rsidR="00A33213">
              <w:rPr>
                <w:sz w:val="22"/>
                <w:szCs w:val="22"/>
                <w:lang w:val="en-US"/>
              </w:rPr>
              <w:t>": "</w:t>
            </w:r>
            <w:r w:rsidRPr="1A106A46" w:rsidR="00A33213">
              <w:rPr>
                <w:sz w:val="22"/>
                <w:szCs w:val="22"/>
                <w:lang w:val="en-US"/>
              </w:rPr>
              <w:t>urn:uuid</w:t>
            </w:r>
            <w:r w:rsidRPr="1A106A46" w:rsidR="00A33213">
              <w:rPr>
                <w:sz w:val="22"/>
                <w:szCs w:val="22"/>
                <w:lang w:val="en-US"/>
              </w:rPr>
              <w:t>:eaeb9228-4420-5e9c-b217-4c1a98ff9fe0",</w:t>
            </w:r>
          </w:p>
          <w:p w:rsidRPr="0011021F" w:rsidR="00A33213" w:rsidP="00A33213" w:rsidRDefault="00A33213" w14:paraId="13C67477" w14:textId="77777777">
            <w:pPr>
              <w:rPr>
                <w:sz w:val="22"/>
                <w:szCs w:val="22"/>
              </w:rPr>
            </w:pPr>
            <w:r w:rsidRPr="0011021F">
              <w:rPr>
                <w:sz w:val="22"/>
                <w:szCs w:val="22"/>
              </w:rPr>
              <w:t xml:space="preserve">    "resource": {</w:t>
            </w:r>
          </w:p>
          <w:p w:rsidRPr="0011021F" w:rsidR="00A33213" w:rsidP="1A106A46" w:rsidRDefault="00A33213" w14:paraId="3F6EA956" w14:textId="77777777">
            <w:pPr>
              <w:rPr>
                <w:sz w:val="22"/>
                <w:szCs w:val="22"/>
                <w:lang w:val="en-US"/>
              </w:rPr>
            </w:pPr>
            <w:r w:rsidRPr="1A106A46" w:rsidR="00A33213">
              <w:rPr>
                <w:sz w:val="22"/>
                <w:szCs w:val="22"/>
                <w:lang w:val="en-US"/>
              </w:rPr>
              <w:t xml:space="preserve">      "</w:t>
            </w:r>
            <w:r w:rsidRPr="1A106A46" w:rsidR="00A33213">
              <w:rPr>
                <w:sz w:val="22"/>
                <w:szCs w:val="22"/>
                <w:lang w:val="en-US"/>
              </w:rPr>
              <w:t>resourceType</w:t>
            </w:r>
            <w:r w:rsidRPr="1A106A46" w:rsidR="00A33213">
              <w:rPr>
                <w:sz w:val="22"/>
                <w:szCs w:val="22"/>
                <w:lang w:val="en-US"/>
              </w:rPr>
              <w:t>": "Encounter",</w:t>
            </w:r>
          </w:p>
          <w:p w:rsidRPr="0011021F" w:rsidR="00A33213" w:rsidP="00A33213" w:rsidRDefault="00A33213" w14:paraId="13631EC0" w14:textId="77777777">
            <w:pPr>
              <w:rPr>
                <w:sz w:val="22"/>
                <w:szCs w:val="22"/>
              </w:rPr>
            </w:pPr>
            <w:r w:rsidRPr="0011021F">
              <w:rPr>
                <w:sz w:val="22"/>
                <w:szCs w:val="22"/>
              </w:rPr>
              <w:t xml:space="preserve">      "id": "eaeb9228-4420-5e9c-b217-4c1a98ff9fe0",</w:t>
            </w:r>
          </w:p>
          <w:p w:rsidRPr="0011021F" w:rsidR="00A33213" w:rsidP="00A33213" w:rsidRDefault="00A33213" w14:paraId="5C9F6717" w14:textId="77777777">
            <w:pPr>
              <w:rPr>
                <w:sz w:val="22"/>
                <w:szCs w:val="22"/>
              </w:rPr>
            </w:pPr>
            <w:r w:rsidRPr="0011021F">
              <w:rPr>
                <w:sz w:val="22"/>
                <w:szCs w:val="22"/>
              </w:rPr>
              <w:t xml:space="preserve">      "status": "finished",</w:t>
            </w:r>
          </w:p>
          <w:p w:rsidRPr="0011021F" w:rsidR="00A33213" w:rsidP="00A33213" w:rsidRDefault="00A33213" w14:paraId="6A42D829" w14:textId="77777777">
            <w:pPr>
              <w:rPr>
                <w:sz w:val="22"/>
                <w:szCs w:val="22"/>
              </w:rPr>
            </w:pPr>
            <w:r w:rsidRPr="0011021F">
              <w:rPr>
                <w:sz w:val="22"/>
                <w:szCs w:val="22"/>
              </w:rPr>
              <w:t xml:space="preserve">      "class": {</w:t>
            </w:r>
          </w:p>
          <w:p w:rsidRPr="0011021F" w:rsidR="00A33213" w:rsidP="1A106A46" w:rsidRDefault="00A33213" w14:paraId="216B91EF" w14:textId="77777777">
            <w:pPr>
              <w:rPr>
                <w:sz w:val="22"/>
                <w:szCs w:val="22"/>
                <w:lang w:val="en-US"/>
              </w:rPr>
            </w:pPr>
            <w:r w:rsidRPr="1A106A46" w:rsidR="00A33213">
              <w:rPr>
                <w:sz w:val="22"/>
                <w:szCs w:val="22"/>
                <w:lang w:val="en-US"/>
              </w:rPr>
              <w:t xml:space="preserve">        "system": "http://terminology.hl7.org/</w:t>
            </w:r>
            <w:r w:rsidRPr="1A106A46" w:rsidR="00A33213">
              <w:rPr>
                <w:sz w:val="22"/>
                <w:szCs w:val="22"/>
                <w:lang w:val="en-US"/>
              </w:rPr>
              <w:t>CodeSystem</w:t>
            </w:r>
            <w:r w:rsidRPr="1A106A46" w:rsidR="00A33213">
              <w:rPr>
                <w:sz w:val="22"/>
                <w:szCs w:val="22"/>
                <w:lang w:val="en-US"/>
              </w:rPr>
              <w:t>/v3-ActCode",</w:t>
            </w:r>
          </w:p>
          <w:p w:rsidRPr="0011021F" w:rsidR="00A33213" w:rsidP="00A33213" w:rsidRDefault="00A33213" w14:paraId="36CA4D06" w14:textId="77777777">
            <w:pPr>
              <w:rPr>
                <w:sz w:val="22"/>
                <w:szCs w:val="22"/>
              </w:rPr>
            </w:pPr>
            <w:r w:rsidRPr="0011021F">
              <w:rPr>
                <w:sz w:val="22"/>
                <w:szCs w:val="22"/>
              </w:rPr>
              <w:t xml:space="preserve">        "code": "AMB"</w:t>
            </w:r>
          </w:p>
          <w:p w:rsidRPr="0011021F" w:rsidR="00A33213" w:rsidP="00A33213" w:rsidRDefault="00A33213" w14:paraId="09F9B8CC" w14:textId="77777777">
            <w:pPr>
              <w:rPr>
                <w:sz w:val="22"/>
                <w:szCs w:val="22"/>
              </w:rPr>
            </w:pPr>
            <w:r w:rsidRPr="0011021F">
              <w:rPr>
                <w:sz w:val="22"/>
                <w:szCs w:val="22"/>
              </w:rPr>
              <w:t xml:space="preserve">      },</w:t>
            </w:r>
          </w:p>
          <w:p w:rsidRPr="0011021F" w:rsidR="00A33213" w:rsidP="00A33213" w:rsidRDefault="00A33213" w14:paraId="4C3326E0" w14:textId="77777777">
            <w:pPr>
              <w:rPr>
                <w:sz w:val="22"/>
                <w:szCs w:val="22"/>
              </w:rPr>
            </w:pPr>
            <w:r w:rsidRPr="0011021F">
              <w:rPr>
                <w:sz w:val="22"/>
                <w:szCs w:val="22"/>
              </w:rPr>
              <w:t xml:space="preserve">      "type": [ {</w:t>
            </w:r>
          </w:p>
          <w:p w:rsidRPr="0011021F" w:rsidR="00A33213" w:rsidP="00A33213" w:rsidRDefault="00A33213" w14:paraId="61674520" w14:textId="77777777">
            <w:pPr>
              <w:rPr>
                <w:sz w:val="22"/>
                <w:szCs w:val="22"/>
              </w:rPr>
            </w:pPr>
            <w:r w:rsidRPr="0011021F">
              <w:rPr>
                <w:sz w:val="22"/>
                <w:szCs w:val="22"/>
              </w:rPr>
              <w:t xml:space="preserve">        "coding": [ {</w:t>
            </w:r>
          </w:p>
          <w:p w:rsidRPr="0011021F" w:rsidR="00A33213" w:rsidP="1A106A46" w:rsidRDefault="00A33213" w14:paraId="51D3D017" w14:textId="77777777">
            <w:pPr>
              <w:rPr>
                <w:sz w:val="22"/>
                <w:szCs w:val="22"/>
                <w:lang w:val="en-US"/>
              </w:rPr>
            </w:pPr>
            <w:r w:rsidRPr="1A106A46" w:rsidR="00A33213">
              <w:rPr>
                <w:sz w:val="22"/>
                <w:szCs w:val="22"/>
                <w:lang w:val="en-US"/>
              </w:rPr>
              <w:t xml:space="preserve">          "system": "http://snomed.info/</w:t>
            </w:r>
            <w:r w:rsidRPr="1A106A46" w:rsidR="00A33213">
              <w:rPr>
                <w:sz w:val="22"/>
                <w:szCs w:val="22"/>
                <w:lang w:val="en-US"/>
              </w:rPr>
              <w:t>sct</w:t>
            </w:r>
            <w:r w:rsidRPr="1A106A46" w:rsidR="00A33213">
              <w:rPr>
                <w:sz w:val="22"/>
                <w:szCs w:val="22"/>
                <w:lang w:val="en-US"/>
              </w:rPr>
              <w:t>",</w:t>
            </w:r>
          </w:p>
          <w:p w:rsidRPr="0011021F" w:rsidR="00A33213" w:rsidP="00A33213" w:rsidRDefault="00A33213" w14:paraId="45E2D8AC" w14:textId="77777777">
            <w:pPr>
              <w:rPr>
                <w:sz w:val="22"/>
                <w:szCs w:val="22"/>
              </w:rPr>
            </w:pPr>
            <w:r w:rsidRPr="0011021F">
              <w:rPr>
                <w:sz w:val="22"/>
                <w:szCs w:val="22"/>
              </w:rPr>
              <w:t xml:space="preserve">          "code": "162673000",</w:t>
            </w:r>
          </w:p>
          <w:p w:rsidRPr="0011021F" w:rsidR="00A33213" w:rsidP="00A33213" w:rsidRDefault="00A33213" w14:paraId="2A9F21EA" w14:textId="77777777">
            <w:pPr>
              <w:rPr>
                <w:sz w:val="22"/>
                <w:szCs w:val="22"/>
              </w:rPr>
            </w:pPr>
            <w:r w:rsidRPr="0011021F">
              <w:rPr>
                <w:sz w:val="22"/>
                <w:szCs w:val="22"/>
              </w:rPr>
              <w:t xml:space="preserve">          "display": "General examination of patient (procedure)"</w:t>
            </w:r>
          </w:p>
          <w:p w:rsidRPr="0011021F" w:rsidR="00A33213" w:rsidP="00A33213" w:rsidRDefault="00A33213" w14:paraId="35E4E945" w14:textId="77777777">
            <w:pPr>
              <w:rPr>
                <w:sz w:val="22"/>
                <w:szCs w:val="22"/>
              </w:rPr>
            </w:pPr>
            <w:r w:rsidRPr="0011021F">
              <w:rPr>
                <w:sz w:val="22"/>
                <w:szCs w:val="22"/>
              </w:rPr>
              <w:t xml:space="preserve">        } ],</w:t>
            </w:r>
          </w:p>
          <w:p w:rsidRPr="0011021F" w:rsidR="00A33213" w:rsidP="00A33213" w:rsidRDefault="00A33213" w14:paraId="29D5DF0C" w14:textId="77777777">
            <w:pPr>
              <w:rPr>
                <w:sz w:val="22"/>
                <w:szCs w:val="22"/>
              </w:rPr>
            </w:pPr>
            <w:r w:rsidRPr="0011021F">
              <w:rPr>
                <w:sz w:val="22"/>
                <w:szCs w:val="22"/>
              </w:rPr>
              <w:t xml:space="preserve">        "text": "General examination of patient (procedure)"</w:t>
            </w:r>
          </w:p>
          <w:p w:rsidRPr="0011021F" w:rsidR="00A33213" w:rsidP="00A33213" w:rsidRDefault="00A33213" w14:paraId="0CDAA72E" w14:textId="77777777">
            <w:pPr>
              <w:rPr>
                <w:sz w:val="22"/>
                <w:szCs w:val="22"/>
              </w:rPr>
            </w:pPr>
            <w:r w:rsidRPr="0011021F">
              <w:rPr>
                <w:sz w:val="22"/>
                <w:szCs w:val="22"/>
              </w:rPr>
              <w:lastRenderedPageBreak/>
              <w:t xml:space="preserve">      } ],</w:t>
            </w:r>
          </w:p>
          <w:p w:rsidRPr="0011021F" w:rsidR="00A33213" w:rsidP="00A33213" w:rsidRDefault="00A33213" w14:paraId="3B4C3EB1" w14:textId="77777777">
            <w:pPr>
              <w:rPr>
                <w:sz w:val="22"/>
                <w:szCs w:val="22"/>
              </w:rPr>
            </w:pPr>
            <w:r w:rsidRPr="0011021F">
              <w:rPr>
                <w:sz w:val="22"/>
                <w:szCs w:val="22"/>
              </w:rPr>
              <w:t xml:space="preserve">      "subject": {</w:t>
            </w:r>
          </w:p>
          <w:p w:rsidRPr="0011021F" w:rsidR="00A33213" w:rsidP="1A106A46" w:rsidRDefault="00A33213" w14:paraId="770DE1DE" w14:textId="77777777">
            <w:pPr>
              <w:rPr>
                <w:sz w:val="22"/>
                <w:szCs w:val="22"/>
                <w:lang w:val="en-US"/>
              </w:rPr>
            </w:pPr>
            <w:r w:rsidRPr="1A106A46" w:rsidR="00A33213">
              <w:rPr>
                <w:sz w:val="22"/>
                <w:szCs w:val="22"/>
                <w:lang w:val="en-US"/>
              </w:rPr>
              <w:t xml:space="preserve">        "reference": "</w:t>
            </w:r>
            <w:r w:rsidRPr="1A106A46" w:rsidR="00A33213">
              <w:rPr>
                <w:sz w:val="22"/>
                <w:szCs w:val="22"/>
                <w:lang w:val="en-US"/>
              </w:rPr>
              <w:t>urn:uuid</w:t>
            </w:r>
            <w:r w:rsidRPr="1A106A46" w:rsidR="00A33213">
              <w:rPr>
                <w:sz w:val="22"/>
                <w:szCs w:val="22"/>
                <w:lang w:val="en-US"/>
              </w:rPr>
              <w:t>:dbc4a3f7-9c69-4435-3ce3-4e1988ab6b91"</w:t>
            </w:r>
          </w:p>
          <w:p w:rsidRPr="0011021F" w:rsidR="00A33213" w:rsidP="00A33213" w:rsidRDefault="00A33213" w14:paraId="6A9EEC1F" w14:textId="77777777">
            <w:pPr>
              <w:rPr>
                <w:sz w:val="22"/>
                <w:szCs w:val="22"/>
              </w:rPr>
            </w:pPr>
            <w:r w:rsidRPr="0011021F">
              <w:rPr>
                <w:sz w:val="22"/>
                <w:szCs w:val="22"/>
              </w:rPr>
              <w:t xml:space="preserve">      },</w:t>
            </w:r>
          </w:p>
          <w:p w:rsidRPr="0011021F" w:rsidR="00A33213" w:rsidP="00A33213" w:rsidRDefault="00A33213" w14:paraId="6DD53F72" w14:textId="77777777">
            <w:pPr>
              <w:rPr>
                <w:sz w:val="22"/>
                <w:szCs w:val="22"/>
              </w:rPr>
            </w:pPr>
            <w:r w:rsidRPr="0011021F">
              <w:rPr>
                <w:sz w:val="22"/>
                <w:szCs w:val="22"/>
              </w:rPr>
              <w:t xml:space="preserve">      "participant": [ {</w:t>
            </w:r>
          </w:p>
          <w:p w:rsidRPr="0011021F" w:rsidR="00A33213" w:rsidP="00A33213" w:rsidRDefault="00A33213" w14:paraId="28EFDE9E" w14:textId="77777777">
            <w:pPr>
              <w:rPr>
                <w:sz w:val="22"/>
                <w:szCs w:val="22"/>
              </w:rPr>
            </w:pPr>
            <w:r w:rsidRPr="0011021F">
              <w:rPr>
                <w:sz w:val="22"/>
                <w:szCs w:val="22"/>
              </w:rPr>
              <w:t xml:space="preserve">        "individual": {</w:t>
            </w:r>
          </w:p>
          <w:p w:rsidRPr="0011021F" w:rsidR="00A33213" w:rsidP="1A106A46" w:rsidRDefault="00A33213" w14:paraId="153C23F3" w14:textId="77777777">
            <w:pPr>
              <w:rPr>
                <w:sz w:val="22"/>
                <w:szCs w:val="22"/>
                <w:lang w:val="en-US"/>
              </w:rPr>
            </w:pPr>
            <w:r w:rsidRPr="1A106A46" w:rsidR="00A33213">
              <w:rPr>
                <w:sz w:val="22"/>
                <w:szCs w:val="22"/>
                <w:lang w:val="en-US"/>
              </w:rPr>
              <w:t xml:space="preserve">          "reference": "</w:t>
            </w:r>
            <w:r w:rsidRPr="1A106A46" w:rsidR="00A33213">
              <w:rPr>
                <w:sz w:val="22"/>
                <w:szCs w:val="22"/>
                <w:lang w:val="en-US"/>
              </w:rPr>
              <w:t>Practitioner?identifier</w:t>
            </w:r>
            <w:r w:rsidRPr="1A106A46" w:rsidR="00A33213">
              <w:rPr>
                <w:sz w:val="22"/>
                <w:szCs w:val="22"/>
                <w:lang w:val="en-US"/>
              </w:rPr>
              <w:t>=http://hl7.org/fhir/sid/us-npi|9999947796",</w:t>
            </w:r>
          </w:p>
          <w:p w:rsidRPr="0011021F" w:rsidR="00A33213" w:rsidP="00A33213" w:rsidRDefault="00A33213" w14:paraId="3F3BDEDE" w14:textId="77777777">
            <w:pPr>
              <w:rPr>
                <w:sz w:val="22"/>
                <w:szCs w:val="22"/>
              </w:rPr>
            </w:pPr>
            <w:r w:rsidRPr="0011021F">
              <w:rPr>
                <w:sz w:val="22"/>
                <w:szCs w:val="22"/>
              </w:rPr>
              <w:t xml:space="preserve">          "display": "Dr. Francisco472 Gusikowski974"</w:t>
            </w:r>
          </w:p>
          <w:p w:rsidRPr="0011021F" w:rsidR="00A33213" w:rsidP="00A33213" w:rsidRDefault="00A33213" w14:paraId="76E1D053" w14:textId="77777777">
            <w:pPr>
              <w:rPr>
                <w:sz w:val="22"/>
                <w:szCs w:val="22"/>
              </w:rPr>
            </w:pPr>
            <w:r w:rsidRPr="0011021F">
              <w:rPr>
                <w:sz w:val="22"/>
                <w:szCs w:val="22"/>
              </w:rPr>
              <w:t xml:space="preserve">        }</w:t>
            </w:r>
          </w:p>
          <w:p w:rsidRPr="0011021F" w:rsidR="00A33213" w:rsidP="00A33213" w:rsidRDefault="00A33213" w14:paraId="5001ECA6" w14:textId="77777777">
            <w:pPr>
              <w:rPr>
                <w:sz w:val="22"/>
                <w:szCs w:val="22"/>
              </w:rPr>
            </w:pPr>
            <w:r w:rsidRPr="0011021F">
              <w:rPr>
                <w:sz w:val="22"/>
                <w:szCs w:val="22"/>
              </w:rPr>
              <w:t xml:space="preserve">      } ],</w:t>
            </w:r>
          </w:p>
          <w:p w:rsidRPr="0011021F" w:rsidR="00A33213" w:rsidP="00A33213" w:rsidRDefault="00A33213" w14:paraId="74E076BD" w14:textId="77777777">
            <w:pPr>
              <w:rPr>
                <w:sz w:val="22"/>
                <w:szCs w:val="22"/>
              </w:rPr>
            </w:pPr>
            <w:r w:rsidRPr="0011021F">
              <w:rPr>
                <w:sz w:val="22"/>
                <w:szCs w:val="22"/>
              </w:rPr>
              <w:t xml:space="preserve">      "period": {</w:t>
            </w:r>
          </w:p>
          <w:p w:rsidRPr="0011021F" w:rsidR="00A33213" w:rsidP="00A33213" w:rsidRDefault="00A33213" w14:paraId="62383A14" w14:textId="77777777">
            <w:pPr>
              <w:rPr>
                <w:sz w:val="22"/>
                <w:szCs w:val="22"/>
              </w:rPr>
            </w:pPr>
            <w:r w:rsidRPr="0011021F">
              <w:rPr>
                <w:sz w:val="22"/>
                <w:szCs w:val="22"/>
              </w:rPr>
              <w:t xml:space="preserve">        "start": "2015-09-05T21:57:47+00:00",</w:t>
            </w:r>
          </w:p>
          <w:p w:rsidRPr="0011021F" w:rsidR="00A33213" w:rsidP="00A33213" w:rsidRDefault="00A33213" w14:paraId="2218F034" w14:textId="77777777">
            <w:pPr>
              <w:rPr>
                <w:sz w:val="22"/>
                <w:szCs w:val="22"/>
              </w:rPr>
            </w:pPr>
            <w:r w:rsidRPr="0011021F">
              <w:rPr>
                <w:sz w:val="22"/>
                <w:szCs w:val="22"/>
              </w:rPr>
              <w:t xml:space="preserve">        "end": "2015-09-05T22:48:16+00:00"</w:t>
            </w:r>
          </w:p>
          <w:p w:rsidRPr="0011021F" w:rsidR="00A33213" w:rsidP="00A33213" w:rsidRDefault="00A33213" w14:paraId="31C3B3B0" w14:textId="77777777">
            <w:pPr>
              <w:rPr>
                <w:sz w:val="22"/>
                <w:szCs w:val="22"/>
              </w:rPr>
            </w:pPr>
            <w:r w:rsidRPr="0011021F">
              <w:rPr>
                <w:sz w:val="22"/>
                <w:szCs w:val="22"/>
              </w:rPr>
              <w:t xml:space="preserve">      },</w:t>
            </w:r>
          </w:p>
          <w:p w:rsidRPr="0011021F" w:rsidR="00A33213" w:rsidP="1A106A46" w:rsidRDefault="00A33213" w14:paraId="3BD134A4" w14:textId="77777777">
            <w:pPr>
              <w:rPr>
                <w:sz w:val="22"/>
                <w:szCs w:val="22"/>
                <w:lang w:val="en-US"/>
              </w:rPr>
            </w:pPr>
            <w:r w:rsidRPr="1A106A46" w:rsidR="00A33213">
              <w:rPr>
                <w:sz w:val="22"/>
                <w:szCs w:val="22"/>
                <w:lang w:val="en-US"/>
              </w:rPr>
              <w:t xml:space="preserve">      "serviceProvider": {</w:t>
            </w:r>
          </w:p>
          <w:p w:rsidRPr="0011021F" w:rsidR="00A33213" w:rsidP="1A106A46" w:rsidRDefault="00A33213" w14:paraId="63DD38EA" w14:textId="77777777">
            <w:pPr>
              <w:rPr>
                <w:sz w:val="22"/>
                <w:szCs w:val="22"/>
                <w:lang w:val="en-US"/>
              </w:rPr>
            </w:pPr>
            <w:r w:rsidRPr="1A106A46" w:rsidR="00A33213">
              <w:rPr>
                <w:sz w:val="22"/>
                <w:szCs w:val="22"/>
                <w:lang w:val="en-US"/>
              </w:rPr>
              <w:t xml:space="preserve">        "reference": "Organization?identifier=https://github.com/synthetichealth/synthea|e2a8b444-9b8f-36ff-84c4-05ee98589482",</w:t>
            </w:r>
          </w:p>
          <w:p w:rsidRPr="0011021F" w:rsidR="00A33213" w:rsidP="00A33213" w:rsidRDefault="00A33213" w14:paraId="38DD51D5" w14:textId="77777777">
            <w:pPr>
              <w:rPr>
                <w:sz w:val="22"/>
                <w:szCs w:val="22"/>
              </w:rPr>
            </w:pPr>
            <w:r w:rsidRPr="0011021F">
              <w:rPr>
                <w:sz w:val="22"/>
                <w:szCs w:val="22"/>
              </w:rPr>
              <w:t xml:space="preserve">        "display": "WHITLEY WELLNESS LLC"</w:t>
            </w:r>
          </w:p>
          <w:p w:rsidRPr="0011021F" w:rsidR="00A33213" w:rsidP="00A33213" w:rsidRDefault="00A33213" w14:paraId="1D9936A4" w14:textId="77777777">
            <w:pPr>
              <w:rPr>
                <w:sz w:val="22"/>
                <w:szCs w:val="22"/>
              </w:rPr>
            </w:pPr>
            <w:r w:rsidRPr="0011021F">
              <w:rPr>
                <w:sz w:val="22"/>
                <w:szCs w:val="22"/>
              </w:rPr>
              <w:t xml:space="preserve">      }</w:t>
            </w:r>
          </w:p>
          <w:p w:rsidRPr="0011021F" w:rsidR="00A33213" w:rsidP="00A33213" w:rsidRDefault="00A33213" w14:paraId="19D1F863" w14:textId="77777777">
            <w:pPr>
              <w:rPr>
                <w:sz w:val="22"/>
                <w:szCs w:val="22"/>
              </w:rPr>
            </w:pPr>
            <w:r w:rsidRPr="0011021F">
              <w:rPr>
                <w:sz w:val="22"/>
                <w:szCs w:val="22"/>
              </w:rPr>
              <w:t xml:space="preserve">    },</w:t>
            </w:r>
          </w:p>
          <w:p w:rsidRPr="0011021F" w:rsidR="00A33213" w:rsidP="00A33213" w:rsidRDefault="00A33213" w14:paraId="2732BA65" w14:textId="77777777">
            <w:pPr>
              <w:rPr>
                <w:sz w:val="22"/>
                <w:szCs w:val="22"/>
              </w:rPr>
            </w:pPr>
            <w:r w:rsidRPr="0011021F">
              <w:rPr>
                <w:sz w:val="22"/>
                <w:szCs w:val="22"/>
              </w:rPr>
              <w:t xml:space="preserve">    "request": {</w:t>
            </w:r>
          </w:p>
          <w:p w:rsidRPr="0011021F" w:rsidR="00A33213" w:rsidP="00A33213" w:rsidRDefault="00A33213" w14:paraId="602572A8" w14:textId="77777777">
            <w:pPr>
              <w:rPr>
                <w:sz w:val="22"/>
                <w:szCs w:val="22"/>
              </w:rPr>
            </w:pPr>
            <w:r w:rsidRPr="0011021F">
              <w:rPr>
                <w:sz w:val="22"/>
                <w:szCs w:val="22"/>
              </w:rPr>
              <w:t xml:space="preserve">      "method": "POST",</w:t>
            </w:r>
          </w:p>
          <w:p w:rsidRPr="0011021F" w:rsidR="00A33213" w:rsidP="1A106A46" w:rsidRDefault="00A33213" w14:paraId="17AC7931" w14:textId="77777777">
            <w:pPr>
              <w:rPr>
                <w:sz w:val="22"/>
                <w:szCs w:val="22"/>
                <w:lang w:val="en-US"/>
              </w:rPr>
            </w:pPr>
            <w:r w:rsidRPr="1A106A46" w:rsidR="00A33213">
              <w:rPr>
                <w:sz w:val="22"/>
                <w:szCs w:val="22"/>
                <w:lang w:val="en-US"/>
              </w:rPr>
              <w:t xml:space="preserve">      "url": "Encounter"</w:t>
            </w:r>
          </w:p>
          <w:p w:rsidRPr="0011021F" w:rsidR="00A33213" w:rsidP="00A33213" w:rsidRDefault="00A33213" w14:paraId="4EB1FE54" w14:textId="77777777">
            <w:pPr>
              <w:rPr>
                <w:sz w:val="22"/>
                <w:szCs w:val="22"/>
              </w:rPr>
            </w:pPr>
            <w:r w:rsidRPr="0011021F">
              <w:rPr>
                <w:sz w:val="22"/>
                <w:szCs w:val="22"/>
              </w:rPr>
              <w:t xml:space="preserve">    }</w:t>
            </w:r>
          </w:p>
          <w:p w:rsidR="00A33213" w:rsidP="002F1631" w:rsidRDefault="00A33213" w14:paraId="049678F1" w14:textId="77777777">
            <w:pPr>
              <w:rPr>
                <w:b/>
                <w:bCs/>
                <w:u w:val="single"/>
                <w:lang w:val="en-US" w:bidi="he-IL"/>
              </w:rPr>
            </w:pPr>
          </w:p>
        </w:tc>
      </w:tr>
    </w:tbl>
    <w:p w:rsidRPr="009D5207" w:rsidR="00A33213" w:rsidP="002F1631" w:rsidRDefault="00A33213" w14:paraId="701097B1" w14:textId="77777777">
      <w:pPr>
        <w:rPr>
          <w:b/>
          <w:bCs/>
          <w:u w:val="single"/>
          <w:rtl/>
          <w:lang w:val="en-US" w:bidi="he-IL"/>
        </w:rPr>
      </w:pPr>
    </w:p>
    <w:p w:rsidR="00996849" w:rsidP="009D5207" w:rsidRDefault="00996849" w14:paraId="3957A921" w14:textId="746342FE">
      <w:pPr>
        <w:pBdr>
          <w:top w:val="nil"/>
          <w:left w:val="nil"/>
          <w:bottom w:val="nil"/>
          <w:right w:val="nil"/>
          <w:between w:val="nil"/>
        </w:pBdr>
        <w:spacing w:after="0"/>
      </w:pPr>
    </w:p>
    <w:p w:rsidR="00594166" w:rsidP="00594166" w:rsidRDefault="00594166" w14:paraId="75C50A3F" w14:textId="24C3AF3C">
      <w:pPr>
        <w:pBdr>
          <w:top w:val="nil"/>
          <w:left w:val="nil"/>
          <w:bottom w:val="nil"/>
          <w:right w:val="nil"/>
          <w:between w:val="nil"/>
        </w:pBdr>
        <w:spacing w:after="0"/>
      </w:pPr>
    </w:p>
    <w:p w:rsidR="00594166" w:rsidP="00594166" w:rsidRDefault="00594166" w14:paraId="43C56E2C" w14:textId="77777777">
      <w:pPr>
        <w:pBdr>
          <w:top w:val="nil"/>
          <w:left w:val="nil"/>
          <w:bottom w:val="nil"/>
          <w:right w:val="nil"/>
          <w:between w:val="nil"/>
        </w:pBdr>
        <w:spacing w:after="0"/>
      </w:pPr>
    </w:p>
    <w:p w:rsidR="002F1631" w:rsidP="002F1631" w:rsidRDefault="002F1631" w14:paraId="33A80414" w14:textId="515FF0CE">
      <w:r w:rsidRPr="009D5207">
        <w:rPr>
          <w:b/>
          <w:bCs/>
        </w:rPr>
        <w:t>Step 1</w:t>
      </w:r>
      <w:r>
        <w:t xml:space="preserve"> – Identify the </w:t>
      </w:r>
      <w:r w:rsidR="00797FE4">
        <w:t>main</w:t>
      </w:r>
      <w:r>
        <w:t xml:space="preserve"> element </w:t>
      </w:r>
      <w:r w:rsidR="00797FE4">
        <w:t xml:space="preserve">in the FHIR observation resource </w:t>
      </w:r>
      <w:r>
        <w:t>– in this case its:</w:t>
      </w:r>
    </w:p>
    <w:p w:rsidRPr="0011021F" w:rsidR="002F1631" w:rsidP="002F1631" w:rsidRDefault="002F1631" w14:paraId="769BFE46" w14:textId="4EC48E76">
      <w:pPr>
        <w:rPr>
          <w:i/>
          <w:iCs/>
        </w:rPr>
      </w:pPr>
      <w:r w:rsidRPr="0011021F">
        <w:rPr>
          <w:i/>
          <w:iCs/>
        </w:rPr>
        <w:t xml:space="preserve">       "system": "http://loinc.org",</w:t>
      </w:r>
    </w:p>
    <w:p w:rsidRPr="0011021F" w:rsidR="002F1631" w:rsidP="002F1631" w:rsidRDefault="002F1631" w14:paraId="5976C1D5" w14:textId="36406ABD">
      <w:pPr>
        <w:rPr>
          <w:i/>
          <w:iCs/>
        </w:rPr>
      </w:pPr>
      <w:r w:rsidRPr="0011021F">
        <w:rPr>
          <w:i/>
          <w:iCs/>
        </w:rPr>
        <w:t xml:space="preserve">          "code": "8302-2",</w:t>
      </w:r>
    </w:p>
    <w:p w:rsidR="002F1631" w:rsidP="002F1631" w:rsidRDefault="002F1631" w14:paraId="3BF6F2B4" w14:textId="3A4A5F7C">
      <w:pPr>
        <w:rPr>
          <w:i/>
          <w:iCs/>
        </w:rPr>
      </w:pPr>
      <w:r w:rsidRPr="0011021F">
        <w:rPr>
          <w:i/>
          <w:iCs/>
        </w:rPr>
        <w:t xml:space="preserve">          "display": "Body Height"</w:t>
      </w:r>
    </w:p>
    <w:p w:rsidRPr="0011021F" w:rsidR="003D3EC5" w:rsidP="002F1631" w:rsidRDefault="003D3EC5" w14:paraId="1931AEC6" w14:textId="77777777">
      <w:pPr>
        <w:rPr>
          <w:i/>
          <w:iCs/>
        </w:rPr>
      </w:pPr>
    </w:p>
    <w:p w:rsidR="002F1631" w:rsidP="1A106A46" w:rsidRDefault="002F1631" w14:paraId="20FA78D4" w14:textId="425D6E96">
      <w:pPr>
        <w:pBdr>
          <w:top w:val="nil" w:color="000000" w:sz="0" w:space="0"/>
          <w:left w:val="nil" w:color="000000" w:sz="0" w:space="0"/>
          <w:bottom w:val="nil" w:color="000000" w:sz="0" w:space="0"/>
          <w:right w:val="nil" w:color="000000" w:sz="0" w:space="0"/>
          <w:between w:val="nil" w:color="000000" w:sz="0" w:space="0"/>
        </w:pBdr>
        <w:spacing w:after="0"/>
      </w:pPr>
      <w:r w:rsidRPr="1A106A46" w:rsidR="002F1631">
        <w:rPr>
          <w:b w:val="1"/>
          <w:bCs w:val="1"/>
          <w:lang w:val="en-US"/>
        </w:rPr>
        <w:t>Step 2</w:t>
      </w:r>
      <w:r w:rsidRPr="1A106A46" w:rsidR="002F1631">
        <w:rPr>
          <w:lang w:val="en-US"/>
        </w:rPr>
        <w:t xml:space="preserve"> – </w:t>
      </w:r>
      <w:r w:rsidRPr="1A106A46" w:rsidR="00FD03E5">
        <w:rPr>
          <w:lang w:val="en-US"/>
        </w:rPr>
        <w:t xml:space="preserve">Use OHDSI ATHENA to map the defining FHIR resource element to the OMOP ontology to determine the OMOP concept_id and domain for which to map the FHIR resource’s supporting elements </w:t>
      </w:r>
      <w:r w:rsidRPr="1A106A46" w:rsidR="002F1631">
        <w:rPr>
          <w:lang w:val="en-US"/>
        </w:rPr>
        <w:t xml:space="preserve">– in this case </w:t>
      </w:r>
      <w:r w:rsidRPr="1A106A46" w:rsidR="002430F4">
        <w:rPr>
          <w:lang w:val="en-US"/>
        </w:rPr>
        <w:t>there is a direct mapping to</w:t>
      </w:r>
      <w:r w:rsidRPr="1A106A46" w:rsidR="00FE344E">
        <w:rPr>
          <w:lang w:val="en-US"/>
        </w:rPr>
        <w:t xml:space="preserve"> </w:t>
      </w:r>
      <w:r w:rsidRPr="1A106A46" w:rsidR="000A57F4">
        <w:rPr>
          <w:b w:val="1"/>
          <w:bCs w:val="1"/>
          <w:lang w:val="en-US"/>
        </w:rPr>
        <w:t>OMOP standard concept_id</w:t>
      </w:r>
      <w:r w:rsidRPr="1A106A46" w:rsidR="00FE344E">
        <w:rPr>
          <w:lang w:val="en-US"/>
        </w:rPr>
        <w:t xml:space="preserve"> </w:t>
      </w:r>
      <w:r w:rsidRPr="1A106A46" w:rsidR="002F1631">
        <w:rPr>
          <w:lang w:val="en-US"/>
        </w:rPr>
        <w:t>3036277</w:t>
      </w:r>
      <w:r w:rsidRPr="1A106A46" w:rsidR="00FD03E5">
        <w:rPr>
          <w:lang w:val="en-US"/>
        </w:rPr>
        <w:t xml:space="preserve"> </w:t>
      </w:r>
      <w:r w:rsidRPr="1A106A46" w:rsidR="002430F4">
        <w:rPr>
          <w:lang w:val="en-US"/>
        </w:rPr>
        <w:t xml:space="preserve">in </w:t>
      </w:r>
      <w:r w:rsidRPr="1A106A46" w:rsidR="00FE344E">
        <w:rPr>
          <w:lang w:val="en-US"/>
        </w:rPr>
        <w:t>M</w:t>
      </w:r>
      <w:r w:rsidRPr="1A106A46" w:rsidR="00FD03E5">
        <w:rPr>
          <w:lang w:val="en-US"/>
        </w:rPr>
        <w:t>easurement</w:t>
      </w:r>
      <w:r w:rsidRPr="1A106A46" w:rsidR="00B93D5D">
        <w:rPr>
          <w:lang w:val="en-US"/>
        </w:rPr>
        <w:t xml:space="preserve"> domain</w:t>
      </w:r>
      <w:r w:rsidRPr="1A106A46" w:rsidR="00FD03E5">
        <w:rPr>
          <w:lang w:val="en-US"/>
        </w:rPr>
        <w:t>.</w:t>
      </w:r>
    </w:p>
    <w:p w:rsidRPr="002F1631" w:rsidR="002F1631" w:rsidP="002F1631" w:rsidRDefault="002F1631" w14:paraId="0C31A297" w14:textId="2DF45C51">
      <w:r w:rsidRPr="002F1631">
        <w:rPr>
          <w:noProof/>
        </w:rPr>
        <w:lastRenderedPageBreak/>
        <w:drawing>
          <wp:inline distT="0" distB="0" distL="0" distR="0" wp14:anchorId="128658EF" wp14:editId="623C5F5A">
            <wp:extent cx="6229350" cy="1886585"/>
            <wp:effectExtent l="0" t="0" r="0" b="0"/>
            <wp:docPr id="153586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60457" name=""/>
                    <pic:cNvPicPr/>
                  </pic:nvPicPr>
                  <pic:blipFill>
                    <a:blip r:embed="rId18"/>
                    <a:stretch>
                      <a:fillRect/>
                    </a:stretch>
                  </pic:blipFill>
                  <pic:spPr>
                    <a:xfrm>
                      <a:off x="0" y="0"/>
                      <a:ext cx="6229350" cy="1886585"/>
                    </a:xfrm>
                    <a:prstGeom prst="rect">
                      <a:avLst/>
                    </a:prstGeom>
                  </pic:spPr>
                </pic:pic>
              </a:graphicData>
            </a:graphic>
          </wp:inline>
        </w:drawing>
      </w:r>
    </w:p>
    <w:p w:rsidR="004D2D70" w:rsidP="00FD03E5" w:rsidRDefault="004D2D70" w14:paraId="1A0517AE" w14:textId="77777777">
      <w:pPr>
        <w:rPr>
          <w:b/>
          <w:bCs/>
        </w:rPr>
      </w:pPr>
    </w:p>
    <w:p w:rsidR="00834683" w:rsidP="00FD03E5" w:rsidRDefault="00FD03E5" w14:paraId="35B27EDB" w14:textId="0A78CF51">
      <w:r w:rsidRPr="009D5207">
        <w:rPr>
          <w:b/>
          <w:bCs/>
        </w:rPr>
        <w:t>Step 3</w:t>
      </w:r>
      <w:r>
        <w:t xml:space="preserve"> – Aligning the supporting fields with the OMOP CDM table from the identified domain</w:t>
      </w:r>
      <w:r w:rsidR="003C5E41">
        <w:t xml:space="preserve"> </w:t>
      </w:r>
      <w:hyperlink w:history="1" r:id="rId19">
        <w:r w:rsidRPr="00834683" w:rsidR="00834683">
          <w:rPr>
            <w:rStyle w:val="Hyperlink"/>
          </w:rPr>
          <w:t>(OMOP table structure)</w:t>
        </w:r>
      </w:hyperlink>
    </w:p>
    <w:p w:rsidRPr="009D5207" w:rsidR="003C5E41" w:rsidP="00FD03E5" w:rsidRDefault="003C5E41" w14:paraId="7A1F1975" w14:textId="2878383F">
      <w:pPr>
        <w:rPr>
          <w:b/>
          <w:bCs/>
        </w:rPr>
      </w:pPr>
      <w:r w:rsidRPr="009D5207">
        <w:rPr>
          <w:b/>
          <w:bCs/>
        </w:rPr>
        <w:t>Measurement table:</w:t>
      </w:r>
    </w:p>
    <w:tbl>
      <w:tblPr>
        <w:tblW w:w="11001" w:type="dxa"/>
        <w:tblLayout w:type="fixed"/>
        <w:tblLook w:val="04A0" w:firstRow="1" w:lastRow="0" w:firstColumn="1" w:lastColumn="0" w:noHBand="0" w:noVBand="1"/>
        <w:tblPrChange w:author="" w:id="601930978">
          <w:tblPr/>
        </w:tblPrChange>
      </w:tblPr>
      <w:tblGrid>
        <w:gridCol w:w="2340"/>
        <w:gridCol w:w="1620"/>
        <w:gridCol w:w="1530"/>
        <w:gridCol w:w="2070"/>
        <w:gridCol w:w="1433"/>
        <w:gridCol w:w="1170"/>
        <w:gridCol w:w="838"/>
      </w:tblGrid>
      <w:tr w:rsidRPr="001E3962" w:rsidR="00A92A65" w:rsidTr="1A106A46" w14:paraId="5901C5A1" w14:textId="180F2457">
        <w:trPr>
          <w:trHeight w:val="315"/>
        </w:trPr>
        <w:tc>
          <w:tcPr>
            <w:tcW w:w="2340" w:type="dxa"/>
            <w:tcBorders>
              <w:top w:val="nil"/>
              <w:left w:val="nil"/>
              <w:bottom w:val="single" w:color="DDDDDD" w:sz="12" w:space="0"/>
              <w:right w:val="nil"/>
            </w:tcBorders>
            <w:shd w:val="clear" w:color="auto" w:fill="FFFFFF" w:themeFill="background1"/>
            <w:tcMar/>
            <w:vAlign w:val="center"/>
          </w:tcPr>
          <w:p w:rsidRPr="00F416BF" w:rsidR="00F416BF" w:rsidP="009D5207" w:rsidRDefault="00F416BF" w14:paraId="69080E23" w14:textId="6177AE50">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FHIR Element</w:t>
            </w:r>
          </w:p>
        </w:tc>
        <w:tc>
          <w:tcPr>
            <w:tcW w:w="1620" w:type="dxa"/>
            <w:tcBorders>
              <w:top w:val="nil"/>
              <w:left w:val="nil"/>
              <w:bottom w:val="single" w:color="DDDDDD" w:sz="12" w:space="0"/>
              <w:right w:val="nil"/>
            </w:tcBorders>
            <w:shd w:val="clear" w:color="auto" w:fill="FFFFFF" w:themeFill="background1"/>
            <w:tcMar/>
            <w:vAlign w:val="center"/>
          </w:tcPr>
          <w:p w:rsidR="00F416BF" w:rsidP="009D5207" w:rsidRDefault="00F416BF" w14:paraId="1F71FDEF" w14:textId="0F6BB259">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Value</w:t>
            </w:r>
          </w:p>
        </w:tc>
        <w:tc>
          <w:tcPr>
            <w:tcW w:w="1530" w:type="dxa"/>
            <w:tcBorders>
              <w:top w:val="nil"/>
              <w:left w:val="nil"/>
              <w:bottom w:val="single" w:color="DDDDDD" w:sz="12" w:space="0"/>
              <w:right w:val="nil"/>
            </w:tcBorders>
            <w:shd w:val="clear" w:color="auto" w:fill="FFFFFF" w:themeFill="background1"/>
            <w:tcMar/>
            <w:vAlign w:val="center"/>
          </w:tcPr>
          <w:p w:rsidR="00F416BF" w:rsidP="009D5207" w:rsidRDefault="00F416BF" w14:paraId="07091269" w14:textId="7AE92996">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Calculation</w:t>
            </w:r>
          </w:p>
        </w:tc>
        <w:tc>
          <w:tcPr>
            <w:tcW w:w="2070" w:type="dxa"/>
            <w:tcBorders>
              <w:top w:val="nil"/>
              <w:left w:val="nil"/>
              <w:bottom w:val="single" w:color="DDDDDD" w:sz="12" w:space="0"/>
              <w:right w:val="nil"/>
            </w:tcBorders>
            <w:shd w:val="clear" w:color="auto" w:fill="FFFFFF" w:themeFill="background1"/>
            <w:tcMar/>
            <w:vAlign w:val="center"/>
          </w:tcPr>
          <w:p w:rsidR="00F416BF" w:rsidP="009D5207" w:rsidRDefault="00F416BF" w14:paraId="4DDD0F5E" w14:textId="5360A524">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 xml:space="preserve">OMOP </w:t>
            </w:r>
            <w:r w:rsidR="00C342FA">
              <w:rPr>
                <w:rFonts w:ascii="Source Sans Pro" w:hAnsi="Source Sans Pro"/>
                <w:b/>
                <w:bCs/>
                <w:color w:val="333333"/>
                <w:sz w:val="20"/>
                <w:szCs w:val="20"/>
                <w:lang w:bidi="he-IL"/>
              </w:rPr>
              <w:t>table</w:t>
            </w:r>
            <w:r w:rsidRPr="001E3962">
              <w:rPr>
                <w:rFonts w:ascii="Source Sans Pro" w:hAnsi="Source Sans Pro"/>
                <w:b/>
                <w:bCs/>
                <w:color w:val="333333"/>
                <w:sz w:val="20"/>
                <w:szCs w:val="20"/>
                <w:lang w:bidi="he-IL"/>
              </w:rPr>
              <w:t xml:space="preserve"> Field</w:t>
            </w:r>
          </w:p>
        </w:tc>
        <w:tc>
          <w:tcPr>
            <w:tcW w:w="1433" w:type="dxa"/>
            <w:tcBorders>
              <w:top w:val="nil"/>
              <w:left w:val="nil"/>
              <w:bottom w:val="single" w:color="DDDDDD" w:sz="12" w:space="0"/>
              <w:right w:val="nil"/>
            </w:tcBorders>
            <w:shd w:val="clear" w:color="auto" w:fill="FFFFFF" w:themeFill="background1"/>
            <w:tcMar/>
            <w:vAlign w:val="center"/>
          </w:tcPr>
          <w:p w:rsidRPr="00F416BF" w:rsidR="00F416BF" w:rsidP="009D5207" w:rsidRDefault="00F416BF" w14:paraId="2ABC0636" w14:textId="7BAA71E6">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OMOP Value</w:t>
            </w:r>
          </w:p>
        </w:tc>
        <w:tc>
          <w:tcPr>
            <w:tcW w:w="1170" w:type="dxa"/>
            <w:tcBorders>
              <w:top w:val="nil"/>
              <w:left w:val="nil"/>
              <w:bottom w:val="single" w:color="DDDDDD" w:sz="12" w:space="0"/>
              <w:right w:val="nil"/>
            </w:tcBorders>
            <w:shd w:val="clear" w:color="auto" w:fill="FFFFFF" w:themeFill="background1"/>
            <w:tcMar/>
            <w:vAlign w:val="center"/>
          </w:tcPr>
          <w:p w:rsidR="00F416BF" w:rsidP="009D5207" w:rsidRDefault="00F416BF" w14:paraId="34A35534" w14:textId="1AB4F231">
            <w:pPr>
              <w:spacing w:after="0"/>
              <w:jc w:val="center"/>
              <w:rPr>
                <w:rFonts w:ascii="Source Sans Pro" w:hAnsi="Source Sans Pro"/>
                <w:b/>
                <w:bCs/>
                <w:color w:val="333333"/>
                <w:sz w:val="20"/>
                <w:szCs w:val="20"/>
                <w:lang w:val="en-US" w:bidi="he-IL"/>
              </w:rPr>
            </w:pPr>
            <w:r w:rsidRPr="001E3962">
              <w:rPr>
                <w:rFonts w:ascii="Source Sans Pro" w:hAnsi="Source Sans Pro"/>
                <w:b/>
                <w:bCs/>
                <w:color w:val="333333"/>
                <w:sz w:val="20"/>
                <w:szCs w:val="20"/>
                <w:lang w:bidi="he-IL"/>
              </w:rPr>
              <w:t>Datatype</w:t>
            </w:r>
          </w:p>
        </w:tc>
        <w:tc>
          <w:tcPr>
            <w:tcW w:w="838" w:type="dxa"/>
            <w:tcBorders>
              <w:top w:val="nil"/>
              <w:left w:val="nil"/>
              <w:bottom w:val="single" w:color="DDDDDD" w:sz="12" w:space="0"/>
              <w:right w:val="nil"/>
            </w:tcBorders>
            <w:shd w:val="clear" w:color="auto" w:fill="FFFFFF" w:themeFill="background1"/>
            <w:tcMar/>
            <w:vAlign w:val="center"/>
          </w:tcPr>
          <w:p w:rsidR="00F416BF" w:rsidP="009D5207" w:rsidRDefault="00F416BF" w14:paraId="79086D60" w14:textId="6446D609">
            <w:pPr>
              <w:spacing w:after="0"/>
              <w:jc w:val="center"/>
              <w:rPr>
                <w:rFonts w:ascii="Source Sans Pro" w:hAnsi="Source Sans Pro"/>
                <w:b/>
                <w:bCs/>
                <w:color w:val="333333"/>
                <w:sz w:val="20"/>
                <w:szCs w:val="20"/>
                <w:lang w:val="en-US" w:bidi="he-IL"/>
              </w:rPr>
            </w:pPr>
            <w:r w:rsidRPr="001E3962">
              <w:rPr>
                <w:rFonts w:ascii="Source Sans Pro" w:hAnsi="Source Sans Pro"/>
                <w:b/>
                <w:bCs/>
                <w:color w:val="333333"/>
                <w:sz w:val="20"/>
                <w:szCs w:val="20"/>
                <w:lang w:bidi="he-IL"/>
              </w:rPr>
              <w:t>Required</w:t>
            </w:r>
          </w:p>
        </w:tc>
      </w:tr>
      <w:tr w:rsidRPr="001E3962" w:rsidR="00A92A65" w:rsidTr="1A106A46" w14:paraId="44128818" w14:textId="376CB092">
        <w:trPr>
          <w:trHeight w:val="330"/>
        </w:trPr>
        <w:tc>
          <w:tcPr>
            <w:tcW w:w="2340" w:type="dxa"/>
            <w:tcBorders>
              <w:top w:val="single" w:color="DDDDDD" w:sz="8" w:space="0"/>
              <w:left w:val="nil"/>
              <w:bottom w:val="nil"/>
              <w:right w:val="nil"/>
            </w:tcBorders>
            <w:shd w:val="clear" w:color="auto" w:fill="FFFFFF" w:themeFill="background1"/>
            <w:tcMar/>
          </w:tcPr>
          <w:p w:rsidRPr="009D5207" w:rsidR="00F416BF" w:rsidP="00F416BF" w:rsidRDefault="00F416BF" w14:paraId="7EEA6CDB" w14:textId="76A7518B">
            <w:pPr>
              <w:spacing w:after="0"/>
              <w:rPr>
                <w:rFonts w:ascii="Source Sans Pro" w:hAnsi="Source Sans Pro"/>
                <w:color w:val="333333"/>
                <w:sz w:val="20"/>
                <w:szCs w:val="20"/>
                <w:lang w:val="en-US" w:bidi="he-IL"/>
              </w:rPr>
            </w:pPr>
          </w:p>
        </w:tc>
        <w:tc>
          <w:tcPr>
            <w:tcW w:w="1620" w:type="dxa"/>
            <w:tcBorders>
              <w:top w:val="single" w:color="DDDDDD" w:sz="8" w:space="0"/>
              <w:left w:val="nil"/>
              <w:bottom w:val="nil"/>
              <w:right w:val="nil"/>
            </w:tcBorders>
            <w:shd w:val="clear" w:color="auto" w:fill="FFFFFF" w:themeFill="background1"/>
            <w:tcMar/>
          </w:tcPr>
          <w:p w:rsidRPr="001E3962" w:rsidR="00F416BF" w:rsidP="00F416BF" w:rsidRDefault="00F416BF" w14:paraId="4B7C0A6D" w14:textId="77777777">
            <w:pPr>
              <w:spacing w:after="0"/>
              <w:rPr>
                <w:rFonts w:ascii="Source Sans Pro" w:hAnsi="Source Sans Pro"/>
                <w:color w:val="333333"/>
                <w:sz w:val="20"/>
                <w:szCs w:val="20"/>
                <w:lang w:bidi="he-IL"/>
              </w:rPr>
            </w:pPr>
          </w:p>
        </w:tc>
        <w:tc>
          <w:tcPr>
            <w:tcW w:w="1530" w:type="dxa"/>
            <w:tcBorders>
              <w:top w:val="single" w:color="DDDDDD" w:sz="8" w:space="0"/>
              <w:left w:val="nil"/>
              <w:bottom w:val="nil"/>
              <w:right w:val="nil"/>
            </w:tcBorders>
            <w:shd w:val="clear" w:color="auto" w:fill="FFFFFF" w:themeFill="background1"/>
            <w:tcMar/>
          </w:tcPr>
          <w:p w:rsidRPr="00F416BF" w:rsidR="00F416BF" w:rsidP="00F416BF" w:rsidRDefault="00F416BF" w14:paraId="552805BE" w14:textId="33F65057">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 xml:space="preserve">Unique ID </w:t>
            </w:r>
          </w:p>
        </w:tc>
        <w:tc>
          <w:tcPr>
            <w:tcW w:w="2070" w:type="dxa"/>
            <w:tcBorders>
              <w:top w:val="single" w:color="DDDDDD" w:sz="8" w:space="0"/>
              <w:left w:val="nil"/>
              <w:bottom w:val="nil"/>
              <w:right w:val="nil"/>
            </w:tcBorders>
            <w:shd w:val="clear" w:color="auto" w:fill="FFFFFF" w:themeFill="background1"/>
            <w:tcMar/>
          </w:tcPr>
          <w:p w:rsidRPr="00F416BF" w:rsidR="00F416BF" w:rsidP="00F416BF" w:rsidRDefault="00F416BF" w14:paraId="16612D4F" w14:textId="0C8E14A1">
            <w:pPr>
              <w:spacing w:after="0"/>
              <w:rPr>
                <w:rFonts w:ascii="Source Sans Pro" w:hAnsi="Source Sans Pro"/>
                <w:color w:val="333333"/>
                <w:sz w:val="20"/>
                <w:szCs w:val="20"/>
                <w:lang w:val="en-US" w:bidi="he-IL"/>
              </w:rPr>
            </w:pPr>
            <w:r w:rsidRPr="009D5207">
              <w:rPr>
                <w:rFonts w:ascii="Source Sans Pro" w:hAnsi="Source Sans Pro"/>
                <w:color w:val="333333"/>
                <w:sz w:val="20"/>
                <w:szCs w:val="20"/>
                <w:lang w:bidi="he-IL"/>
              </w:rPr>
              <w:t>measurement_id</w:t>
            </w:r>
          </w:p>
        </w:tc>
        <w:tc>
          <w:tcPr>
            <w:tcW w:w="1433" w:type="dxa"/>
            <w:tcBorders>
              <w:top w:val="single" w:color="DDDDDD" w:sz="8" w:space="0"/>
              <w:left w:val="nil"/>
              <w:bottom w:val="nil"/>
              <w:right w:val="nil"/>
            </w:tcBorders>
            <w:shd w:val="clear" w:color="auto" w:fill="FFFFFF" w:themeFill="background1"/>
            <w:tcMar/>
          </w:tcPr>
          <w:p w:rsidRPr="001E3962" w:rsidR="00F416BF" w:rsidP="00F416BF" w:rsidRDefault="00F416BF" w14:paraId="64A007E8" w14:textId="77777777">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FFFFF" w:themeFill="background1"/>
            <w:tcMar/>
          </w:tcPr>
          <w:p w:rsidR="00F416BF" w:rsidP="00F416BF" w:rsidRDefault="00F416BF" w14:paraId="2913FE3A" w14:textId="0A47193E">
            <w:pPr>
              <w:spacing w:after="0"/>
              <w:rPr>
                <w:rFonts w:ascii="Source Sans Pro" w:hAnsi="Source Sans Pro"/>
                <w:color w:val="333333"/>
                <w:sz w:val="20"/>
                <w:szCs w:val="20"/>
                <w:lang w:val="en-US"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00F416BF" w:rsidP="00F416BF" w:rsidRDefault="00F416BF" w14:paraId="7F0CB854" w14:textId="1A8C9809">
            <w:pPr>
              <w:spacing w:after="0"/>
              <w:rPr>
                <w:rFonts w:ascii="Source Sans Pro" w:hAnsi="Source Sans Pro"/>
                <w:color w:val="333333"/>
                <w:sz w:val="20"/>
                <w:szCs w:val="20"/>
                <w:lang w:val="en-US" w:bidi="he-IL"/>
              </w:rPr>
            </w:pPr>
            <w:r w:rsidRPr="001E3962">
              <w:rPr>
                <w:rFonts w:ascii="Source Sans Pro" w:hAnsi="Source Sans Pro"/>
                <w:color w:val="333333"/>
                <w:sz w:val="20"/>
                <w:szCs w:val="20"/>
                <w:lang w:bidi="he-IL"/>
              </w:rPr>
              <w:t>Yes</w:t>
            </w:r>
          </w:p>
        </w:tc>
      </w:tr>
      <w:tr w:rsidRPr="001E3962" w:rsidR="00A92A65" w:rsidTr="1A106A46" w14:paraId="22B75CD6" w14:textId="30CB0A1E">
        <w:trPr>
          <w:trHeight w:val="315"/>
        </w:trPr>
        <w:tc>
          <w:tcPr>
            <w:tcW w:w="2340" w:type="dxa"/>
            <w:tcBorders>
              <w:top w:val="single" w:color="DDDDDD" w:sz="8" w:space="0"/>
              <w:left w:val="nil"/>
              <w:bottom w:val="nil"/>
              <w:right w:val="nil"/>
            </w:tcBorders>
            <w:shd w:val="clear" w:color="auto" w:fill="FFFFFF" w:themeFill="background1"/>
            <w:tcMar/>
          </w:tcPr>
          <w:p w:rsidRPr="009D5207" w:rsidR="00F416BF" w:rsidP="00372859" w:rsidRDefault="00372859" w14:paraId="10416A63" w14:textId="5B8EB307">
            <w:pPr>
              <w:spacing w:after="0"/>
              <w:rPr>
                <w:rFonts w:ascii="Source Sans Pro" w:hAnsi="Source Sans Pro"/>
                <w:color w:val="333333"/>
                <w:sz w:val="20"/>
                <w:szCs w:val="20"/>
                <w:lang w:val="en-US" w:bidi="he-IL"/>
              </w:rPr>
            </w:pPr>
            <w:r w:rsidRPr="0011021F">
              <w:rPr>
                <w:sz w:val="22"/>
                <w:szCs w:val="22"/>
              </w:rPr>
              <w:t>"subject"</w:t>
            </w:r>
            <w:r>
              <w:rPr>
                <w:sz w:val="22"/>
                <w:szCs w:val="22"/>
              </w:rPr>
              <w:t>.</w:t>
            </w:r>
            <w:r w:rsidRPr="0011021F">
              <w:rPr>
                <w:sz w:val="22"/>
                <w:szCs w:val="22"/>
              </w:rPr>
              <w:t xml:space="preserve">       "reference</w:t>
            </w:r>
            <w:r>
              <w:rPr>
                <w:sz w:val="22"/>
                <w:szCs w:val="22"/>
              </w:rPr>
              <w:t>”.</w:t>
            </w:r>
            <w:r w:rsidRPr="0011021F">
              <w:rPr>
                <w:sz w:val="22"/>
                <w:szCs w:val="22"/>
              </w:rPr>
              <w:t>"urn:uuid</w:t>
            </w:r>
          </w:p>
        </w:tc>
        <w:tc>
          <w:tcPr>
            <w:tcW w:w="1620" w:type="dxa"/>
            <w:tcBorders>
              <w:top w:val="single" w:color="DDDDDD" w:sz="8" w:space="0"/>
              <w:left w:val="nil"/>
              <w:bottom w:val="nil"/>
              <w:right w:val="nil"/>
            </w:tcBorders>
            <w:shd w:val="clear" w:color="auto" w:fill="FFFFFF" w:themeFill="background1"/>
            <w:tcMar/>
          </w:tcPr>
          <w:p w:rsidRPr="001E3962" w:rsidR="00F416BF" w:rsidP="00F416BF" w:rsidRDefault="003D3EC5" w14:paraId="1A5D25FF" w14:textId="4FF156CB">
            <w:pPr>
              <w:spacing w:after="0"/>
              <w:rPr>
                <w:rFonts w:ascii="Source Sans Pro" w:hAnsi="Source Sans Pro"/>
                <w:color w:val="333333"/>
                <w:sz w:val="20"/>
                <w:szCs w:val="20"/>
                <w:lang w:bidi="he-IL"/>
              </w:rPr>
            </w:pPr>
            <w:r w:rsidRPr="003D3EC5">
              <w:rPr>
                <w:rFonts w:ascii="Source Sans Pro" w:hAnsi="Source Sans Pro"/>
                <w:color w:val="333333"/>
                <w:sz w:val="20"/>
                <w:szCs w:val="20"/>
                <w:lang w:bidi="he-IL"/>
              </w:rPr>
              <w:t>dbc4a3f7-9c69-4435-3ce3-4e1988ab6b91</w:t>
            </w:r>
          </w:p>
        </w:tc>
        <w:tc>
          <w:tcPr>
            <w:tcW w:w="1530" w:type="dxa"/>
            <w:tcBorders>
              <w:top w:val="single" w:color="DDDDDD" w:sz="8" w:space="0"/>
              <w:left w:val="nil"/>
              <w:bottom w:val="nil"/>
              <w:right w:val="nil"/>
            </w:tcBorders>
            <w:shd w:val="clear" w:color="auto" w:fill="FFFFFF" w:themeFill="background1"/>
            <w:tcMar/>
          </w:tcPr>
          <w:p w:rsidRPr="009D5207" w:rsidR="00F416BF" w:rsidP="00F416BF" w:rsidRDefault="0081102A" w14:paraId="3D548B27" w14:textId="4DD49365">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Need to link from PERSON table with a join to Person_Source_Value</w:t>
            </w:r>
          </w:p>
        </w:tc>
        <w:tc>
          <w:tcPr>
            <w:tcW w:w="2070" w:type="dxa"/>
            <w:tcBorders>
              <w:top w:val="single" w:color="DDDDDD" w:sz="8" w:space="0"/>
              <w:left w:val="nil"/>
              <w:bottom w:val="nil"/>
              <w:right w:val="nil"/>
            </w:tcBorders>
            <w:shd w:val="clear" w:color="auto" w:fill="FFFFFF" w:themeFill="background1"/>
            <w:tcMar/>
          </w:tcPr>
          <w:p w:rsidRPr="00F416BF" w:rsidR="00F416BF" w:rsidP="00F416BF" w:rsidRDefault="00F416BF" w14:paraId="2DBFECD4" w14:textId="1EB15143">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person_id</w:t>
            </w:r>
          </w:p>
        </w:tc>
        <w:tc>
          <w:tcPr>
            <w:tcW w:w="1433" w:type="dxa"/>
            <w:tcBorders>
              <w:top w:val="single" w:color="DDDDDD" w:sz="8" w:space="0"/>
              <w:left w:val="nil"/>
              <w:bottom w:val="nil"/>
              <w:right w:val="nil"/>
            </w:tcBorders>
            <w:shd w:val="clear" w:color="auto" w:fill="FFFFFF" w:themeFill="background1"/>
            <w:tcMar/>
          </w:tcPr>
          <w:p w:rsidRPr="001E3962" w:rsidR="00F416BF" w:rsidP="00F416BF" w:rsidRDefault="00F416BF" w14:paraId="71D5400E" w14:textId="49EC03A0">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FFFFF" w:themeFill="background1"/>
            <w:tcMar/>
          </w:tcPr>
          <w:p w:rsidRPr="001E3962" w:rsidR="00F416BF" w:rsidP="00F416BF" w:rsidRDefault="00F416BF" w14:paraId="36ED5563" w14:textId="6A5C4BCF">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F416BF" w:rsidP="00F416BF" w:rsidRDefault="00F416BF" w14:paraId="49F17EAC" w14:textId="44349D94">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Pr="001E3962" w:rsidR="00A92A65" w:rsidTr="1A106A46" w14:paraId="58109B64" w14:textId="2ED47C06">
        <w:trPr>
          <w:trHeight w:val="315"/>
        </w:trPr>
        <w:tc>
          <w:tcPr>
            <w:tcW w:w="2340" w:type="dxa"/>
            <w:tcBorders>
              <w:top w:val="single" w:color="DDDDDD" w:sz="8" w:space="0"/>
              <w:left w:val="nil"/>
              <w:bottom w:val="nil"/>
              <w:right w:val="nil"/>
            </w:tcBorders>
            <w:shd w:val="clear" w:color="auto" w:fill="FFFFFF" w:themeFill="background1"/>
            <w:tcMar/>
          </w:tcPr>
          <w:p w:rsidRPr="001E3962" w:rsidR="00E71626" w:rsidP="00E71626" w:rsidRDefault="00E71626" w14:paraId="315A5C79" w14:textId="7411FBAD">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Code.Coding.code</w:t>
            </w:r>
          </w:p>
        </w:tc>
        <w:tc>
          <w:tcPr>
            <w:tcW w:w="1620" w:type="dxa"/>
            <w:tcBorders>
              <w:top w:val="single" w:color="DDDDDD" w:sz="8" w:space="0"/>
              <w:left w:val="nil"/>
              <w:bottom w:val="nil"/>
              <w:right w:val="nil"/>
            </w:tcBorders>
            <w:shd w:val="clear" w:color="auto" w:fill="FFFFFF" w:themeFill="background1"/>
            <w:tcMar/>
          </w:tcPr>
          <w:p w:rsidRPr="001E3962" w:rsidR="00E71626" w:rsidP="00E71626" w:rsidRDefault="00E71626" w14:paraId="1F51A71B" w14:textId="7849AC87">
            <w:pPr>
              <w:spacing w:after="0"/>
              <w:rPr>
                <w:rFonts w:ascii="Source Sans Pro" w:hAnsi="Source Sans Pro"/>
                <w:color w:val="333333"/>
                <w:sz w:val="20"/>
                <w:szCs w:val="20"/>
                <w:lang w:bidi="he-IL"/>
              </w:rPr>
            </w:pPr>
            <w:r w:rsidRPr="00E71626">
              <w:rPr>
                <w:rFonts w:ascii="Source Sans Pro" w:hAnsi="Source Sans Pro"/>
                <w:color w:val="333333"/>
                <w:sz w:val="20"/>
                <w:szCs w:val="20"/>
                <w:lang w:bidi="he-IL"/>
              </w:rPr>
              <w:t>8302-2</w:t>
            </w:r>
          </w:p>
        </w:tc>
        <w:tc>
          <w:tcPr>
            <w:tcW w:w="1530" w:type="dxa"/>
            <w:tcBorders>
              <w:top w:val="single" w:color="DDDDDD" w:sz="8" w:space="0"/>
              <w:left w:val="nil"/>
              <w:bottom w:val="nil"/>
              <w:right w:val="nil"/>
            </w:tcBorders>
            <w:shd w:val="clear" w:color="auto" w:fill="FFFFFF" w:themeFill="background1"/>
            <w:tcMar/>
          </w:tcPr>
          <w:p w:rsidRPr="009D5207" w:rsidR="00E71626" w:rsidP="00E71626" w:rsidRDefault="00E71626" w14:paraId="7C9A7E89" w14:textId="4FCF81CE">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Transform to OMOP standard concept</w:t>
            </w:r>
          </w:p>
        </w:tc>
        <w:tc>
          <w:tcPr>
            <w:tcW w:w="2070" w:type="dxa"/>
            <w:tcBorders>
              <w:top w:val="single" w:color="DDDDDD" w:sz="8" w:space="0"/>
              <w:left w:val="nil"/>
              <w:bottom w:val="nil"/>
              <w:right w:val="nil"/>
            </w:tcBorders>
            <w:shd w:val="clear" w:color="auto" w:fill="FFFFFF" w:themeFill="background1"/>
            <w:tcMar/>
          </w:tcPr>
          <w:p w:rsidRPr="00F416BF" w:rsidR="00E71626" w:rsidP="1A106A46" w:rsidRDefault="00E71626" w14:paraId="0D893B14" w14:textId="318E1D32">
            <w:pPr>
              <w:spacing w:after="0"/>
              <w:rPr>
                <w:rFonts w:ascii="Source Sans Pro" w:hAnsi="Source Sans Pro"/>
                <w:color w:val="333333"/>
                <w:sz w:val="20"/>
                <w:szCs w:val="20"/>
                <w:lang w:val="en-US" w:bidi="he-IL"/>
              </w:rPr>
            </w:pPr>
            <w:r w:rsidRPr="1A106A46" w:rsidR="00E71626">
              <w:rPr>
                <w:rFonts w:ascii="Source Sans Pro" w:hAnsi="Source Sans Pro"/>
                <w:color w:val="333333"/>
                <w:sz w:val="20"/>
                <w:szCs w:val="20"/>
                <w:lang w:val="en-US" w:bidi="he-IL"/>
              </w:rPr>
              <w:t>measurement_concept_id</w:t>
            </w:r>
          </w:p>
        </w:tc>
        <w:tc>
          <w:tcPr>
            <w:tcW w:w="1433" w:type="dxa"/>
            <w:tcBorders>
              <w:top w:val="single" w:color="DDDDDD" w:sz="8" w:space="0"/>
              <w:left w:val="nil"/>
              <w:bottom w:val="nil"/>
              <w:right w:val="nil"/>
            </w:tcBorders>
            <w:shd w:val="clear" w:color="auto" w:fill="FFFFFF" w:themeFill="background1"/>
            <w:tcMar/>
          </w:tcPr>
          <w:p w:rsidRPr="001E3962" w:rsidR="00E71626" w:rsidP="00E71626" w:rsidRDefault="00E71626" w14:paraId="39AC4F16" w14:textId="2D060623">
            <w:pPr>
              <w:spacing w:after="0"/>
              <w:rPr>
                <w:rFonts w:ascii="Source Sans Pro" w:hAnsi="Source Sans Pro"/>
                <w:color w:val="333333"/>
                <w:sz w:val="20"/>
                <w:szCs w:val="20"/>
                <w:lang w:bidi="he-IL"/>
              </w:rPr>
            </w:pPr>
            <w:r w:rsidRPr="00E71626">
              <w:rPr>
                <w:rFonts w:ascii="Source Sans Pro" w:hAnsi="Source Sans Pro"/>
                <w:color w:val="333333"/>
                <w:sz w:val="20"/>
                <w:szCs w:val="20"/>
                <w:lang w:bidi="he-IL"/>
              </w:rPr>
              <w:t>3036277</w:t>
            </w:r>
          </w:p>
        </w:tc>
        <w:tc>
          <w:tcPr>
            <w:tcW w:w="1170" w:type="dxa"/>
            <w:tcBorders>
              <w:top w:val="single" w:color="DDDDDD" w:sz="8" w:space="0"/>
              <w:left w:val="nil"/>
              <w:bottom w:val="nil"/>
              <w:right w:val="nil"/>
            </w:tcBorders>
            <w:shd w:val="clear" w:color="auto" w:fill="FFFFFF" w:themeFill="background1"/>
            <w:tcMar/>
          </w:tcPr>
          <w:p w:rsidRPr="001E3962" w:rsidR="00E71626" w:rsidP="00E71626" w:rsidRDefault="00E71626" w14:paraId="64AC2E8D" w14:textId="1D073C98">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E71626" w:rsidP="00E71626" w:rsidRDefault="00E71626" w14:paraId="3C82D195" w14:textId="697C8334">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Pr="001E3962" w:rsidR="00A92A65" w:rsidTr="1A106A46" w14:paraId="2CEFFED8" w14:textId="204FC01D">
        <w:trPr>
          <w:trHeight w:val="315"/>
        </w:trPr>
        <w:tc>
          <w:tcPr>
            <w:tcW w:w="2340" w:type="dxa"/>
            <w:tcBorders>
              <w:top w:val="single" w:color="DDDDDD" w:sz="8" w:space="0"/>
              <w:left w:val="nil"/>
              <w:bottom w:val="nil"/>
              <w:right w:val="nil"/>
            </w:tcBorders>
            <w:shd w:val="clear" w:color="auto" w:fill="FFFFFF" w:themeFill="background1"/>
            <w:tcMar/>
          </w:tcPr>
          <w:p w:rsidRPr="001E3962" w:rsidR="00E71626" w:rsidP="1A106A46" w:rsidRDefault="00CE554F" w14:paraId="283C5267" w14:textId="55CECAFA">
            <w:pPr>
              <w:spacing w:after="0"/>
              <w:rPr>
                <w:rFonts w:ascii="Source Sans Pro" w:hAnsi="Source Sans Pro"/>
                <w:color w:val="333333"/>
                <w:sz w:val="20"/>
                <w:szCs w:val="20"/>
                <w:lang w:val="en-US" w:bidi="he-IL"/>
              </w:rPr>
            </w:pPr>
            <w:r w:rsidRPr="1A106A46" w:rsidR="00CE554F">
              <w:rPr>
                <w:rFonts w:ascii="Source Sans Pro" w:hAnsi="Source Sans Pro"/>
                <w:color w:val="333333"/>
                <w:sz w:val="20"/>
                <w:szCs w:val="20"/>
                <w:lang w:val="en-US" w:bidi="he-IL"/>
              </w:rPr>
              <w:t>effectiveDateTime</w:t>
            </w:r>
          </w:p>
        </w:tc>
        <w:tc>
          <w:tcPr>
            <w:tcW w:w="1620" w:type="dxa"/>
            <w:tcBorders>
              <w:top w:val="single" w:color="DDDDDD" w:sz="8" w:space="0"/>
              <w:left w:val="nil"/>
              <w:bottom w:val="nil"/>
              <w:right w:val="nil"/>
            </w:tcBorders>
            <w:shd w:val="clear" w:color="auto" w:fill="FFFFFF" w:themeFill="background1"/>
            <w:tcMar/>
          </w:tcPr>
          <w:p w:rsidRPr="001E3962" w:rsidR="00E71626" w:rsidP="00E71626" w:rsidRDefault="00CE554F" w14:paraId="64A39E8E" w14:textId="2F6636BB">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2015-09-05T21:57:47+00:00</w:t>
            </w:r>
          </w:p>
        </w:tc>
        <w:tc>
          <w:tcPr>
            <w:tcW w:w="1530" w:type="dxa"/>
            <w:tcBorders>
              <w:top w:val="single" w:color="DDDDDD" w:sz="8" w:space="0"/>
              <w:left w:val="nil"/>
              <w:bottom w:val="nil"/>
              <w:right w:val="nil"/>
            </w:tcBorders>
            <w:shd w:val="clear" w:color="auto" w:fill="FFFFFF" w:themeFill="background1"/>
            <w:tcMar/>
          </w:tcPr>
          <w:p w:rsidRPr="009D5207" w:rsidR="00E71626" w:rsidP="00E71626" w:rsidRDefault="00CE554F" w14:paraId="561C2272" w14:textId="3DACBBB4">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Extract date</w:t>
            </w:r>
          </w:p>
        </w:tc>
        <w:tc>
          <w:tcPr>
            <w:tcW w:w="2070" w:type="dxa"/>
            <w:tcBorders>
              <w:top w:val="single" w:color="DDDDDD" w:sz="8" w:space="0"/>
              <w:left w:val="nil"/>
              <w:bottom w:val="nil"/>
              <w:right w:val="nil"/>
            </w:tcBorders>
            <w:shd w:val="clear" w:color="auto" w:fill="FFFFFF" w:themeFill="background1"/>
            <w:tcMar/>
          </w:tcPr>
          <w:p w:rsidRPr="00F416BF" w:rsidR="00E71626" w:rsidP="1A106A46" w:rsidRDefault="00E71626" w14:paraId="3379E6FC" w14:textId="68C248B1">
            <w:pPr>
              <w:spacing w:after="0"/>
              <w:rPr>
                <w:rFonts w:ascii="Source Sans Pro" w:hAnsi="Source Sans Pro"/>
                <w:color w:val="333333"/>
                <w:sz w:val="20"/>
                <w:szCs w:val="20"/>
                <w:lang w:val="en-US" w:bidi="he-IL"/>
              </w:rPr>
            </w:pPr>
            <w:r w:rsidRPr="1A106A46" w:rsidR="00E71626">
              <w:rPr>
                <w:rFonts w:ascii="Source Sans Pro" w:hAnsi="Source Sans Pro"/>
                <w:color w:val="333333"/>
                <w:sz w:val="20"/>
                <w:szCs w:val="20"/>
                <w:lang w:val="en-US" w:bidi="he-IL"/>
              </w:rPr>
              <w:t>measurement_date</w:t>
            </w:r>
          </w:p>
        </w:tc>
        <w:tc>
          <w:tcPr>
            <w:tcW w:w="1433" w:type="dxa"/>
            <w:tcBorders>
              <w:top w:val="single" w:color="DDDDDD" w:sz="8" w:space="0"/>
              <w:left w:val="nil"/>
              <w:bottom w:val="nil"/>
              <w:right w:val="nil"/>
            </w:tcBorders>
            <w:shd w:val="clear" w:color="auto" w:fill="FFFFFF" w:themeFill="background1"/>
            <w:tcMar/>
          </w:tcPr>
          <w:p w:rsidRPr="001E3962" w:rsidR="00E71626" w:rsidP="00E71626" w:rsidRDefault="00CE554F" w14:paraId="45E5CC63" w14:textId="6FC667D5">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w:t>
            </w:r>
          </w:p>
        </w:tc>
        <w:tc>
          <w:tcPr>
            <w:tcW w:w="1170" w:type="dxa"/>
            <w:tcBorders>
              <w:top w:val="single" w:color="DDDDDD" w:sz="8" w:space="0"/>
              <w:left w:val="nil"/>
              <w:bottom w:val="nil"/>
              <w:right w:val="nil"/>
            </w:tcBorders>
            <w:shd w:val="clear" w:color="auto" w:fill="FFFFFF" w:themeFill="background1"/>
            <w:tcMar/>
          </w:tcPr>
          <w:p w:rsidRPr="001E3962" w:rsidR="00E71626" w:rsidP="00E71626" w:rsidRDefault="00E71626" w14:paraId="669F28EA" w14:textId="2262DDD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date</w:t>
            </w:r>
          </w:p>
        </w:tc>
        <w:tc>
          <w:tcPr>
            <w:tcW w:w="838" w:type="dxa"/>
            <w:tcBorders>
              <w:top w:val="single" w:color="DDDDDD" w:sz="8" w:space="0"/>
              <w:left w:val="nil"/>
              <w:bottom w:val="nil"/>
              <w:right w:val="nil"/>
            </w:tcBorders>
            <w:shd w:val="clear" w:color="auto" w:fill="FFFFFF" w:themeFill="background1"/>
            <w:tcMar/>
          </w:tcPr>
          <w:p w:rsidRPr="001E3962" w:rsidR="00E71626" w:rsidP="00E71626" w:rsidRDefault="00E71626" w14:paraId="02F181E9" w14:textId="398910C9">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Pr="001E3962" w:rsidR="00A92A65" w:rsidTr="1A106A46" w14:paraId="5BC5C985"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CE554F" w:rsidP="1A106A46" w:rsidRDefault="00CE554F" w14:paraId="75199CA5" w14:textId="4AB2C8F5">
            <w:pPr>
              <w:spacing w:after="0"/>
              <w:rPr>
                <w:rFonts w:ascii="Source Sans Pro" w:hAnsi="Source Sans Pro"/>
                <w:color w:val="333333"/>
                <w:sz w:val="20"/>
                <w:szCs w:val="20"/>
                <w:lang w:val="en-US" w:bidi="he-IL"/>
              </w:rPr>
            </w:pPr>
            <w:r w:rsidRPr="1A106A46" w:rsidR="00CE554F">
              <w:rPr>
                <w:rFonts w:ascii="Source Sans Pro" w:hAnsi="Source Sans Pro"/>
                <w:color w:val="333333"/>
                <w:sz w:val="20"/>
                <w:szCs w:val="20"/>
                <w:lang w:val="en-US" w:bidi="he-IL"/>
              </w:rPr>
              <w:t>effectiveDateTime</w:t>
            </w:r>
          </w:p>
        </w:tc>
        <w:tc>
          <w:tcPr>
            <w:tcW w:w="1620" w:type="dxa"/>
            <w:tcBorders>
              <w:top w:val="single" w:color="DDDDDD" w:sz="8" w:space="0"/>
              <w:left w:val="nil"/>
              <w:bottom w:val="nil"/>
              <w:right w:val="nil"/>
            </w:tcBorders>
            <w:shd w:val="clear" w:color="auto" w:fill="FFFFFF" w:themeFill="background1"/>
            <w:tcMar/>
          </w:tcPr>
          <w:p w:rsidRPr="001E3962" w:rsidR="00CE554F" w:rsidP="00CE554F" w:rsidRDefault="00CE554F" w14:paraId="3CA82E30" w14:textId="4C48FE39">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2015-09-05T21:57:47+00:00</w:t>
            </w:r>
          </w:p>
        </w:tc>
        <w:tc>
          <w:tcPr>
            <w:tcW w:w="1530" w:type="dxa"/>
            <w:tcBorders>
              <w:top w:val="single" w:color="DDDDDD" w:sz="8" w:space="0"/>
              <w:left w:val="nil"/>
              <w:bottom w:val="nil"/>
              <w:right w:val="nil"/>
            </w:tcBorders>
            <w:shd w:val="clear" w:color="auto" w:fill="FFFFFF" w:themeFill="background1"/>
            <w:tcMar/>
          </w:tcPr>
          <w:p w:rsidRPr="001E3962" w:rsidR="00CE554F" w:rsidP="00CE554F" w:rsidRDefault="00CE554F" w14:paraId="26B22800" w14:textId="1A16EAA4">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Transfer to datetime</w:t>
            </w:r>
          </w:p>
        </w:tc>
        <w:tc>
          <w:tcPr>
            <w:tcW w:w="2070" w:type="dxa"/>
            <w:tcBorders>
              <w:top w:val="single" w:color="DDDDDD" w:sz="8" w:space="0"/>
              <w:left w:val="nil"/>
              <w:bottom w:val="nil"/>
              <w:right w:val="nil"/>
            </w:tcBorders>
            <w:shd w:val="clear" w:color="auto" w:fill="FFFFFF" w:themeFill="background1"/>
            <w:tcMar/>
          </w:tcPr>
          <w:p w:rsidRPr="00F416BF" w:rsidR="00CE554F" w:rsidP="1A106A46" w:rsidRDefault="00CE554F" w14:paraId="69621247" w14:textId="5A55B155">
            <w:pPr>
              <w:spacing w:after="0"/>
              <w:rPr>
                <w:rFonts w:ascii="Source Sans Pro" w:hAnsi="Source Sans Pro"/>
                <w:color w:val="333333"/>
                <w:sz w:val="20"/>
                <w:szCs w:val="20"/>
                <w:lang w:val="en-US" w:bidi="he-IL"/>
              </w:rPr>
            </w:pPr>
            <w:r w:rsidRPr="1A106A46" w:rsidR="00CE554F">
              <w:rPr>
                <w:rFonts w:ascii="Source Sans Pro" w:hAnsi="Source Sans Pro"/>
                <w:color w:val="333333"/>
                <w:sz w:val="20"/>
                <w:szCs w:val="20"/>
                <w:lang w:val="en-US" w:bidi="he-IL"/>
              </w:rPr>
              <w:t>measurement_datetime</w:t>
            </w:r>
          </w:p>
        </w:tc>
        <w:tc>
          <w:tcPr>
            <w:tcW w:w="1433" w:type="dxa"/>
            <w:tcBorders>
              <w:top w:val="single" w:color="DDDDDD" w:sz="8" w:space="0"/>
              <w:left w:val="nil"/>
              <w:bottom w:val="nil"/>
              <w:right w:val="nil"/>
            </w:tcBorders>
            <w:shd w:val="clear" w:color="auto" w:fill="FFFFFF" w:themeFill="background1"/>
            <w:tcMar/>
          </w:tcPr>
          <w:p w:rsidRPr="001E3962" w:rsidR="00CE554F" w:rsidP="00CE554F" w:rsidRDefault="00CE554F" w14:paraId="4C09DD58" w14:textId="6F54CDA2">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w:t>
            </w:r>
            <w:r>
              <w:rPr>
                <w:rFonts w:ascii="Source Sans Pro" w:hAnsi="Source Sans Pro"/>
                <w:color w:val="333333"/>
                <w:sz w:val="20"/>
                <w:szCs w:val="20"/>
                <w:lang w:val="en-US" w:bidi="he-IL"/>
              </w:rPr>
              <w:t xml:space="preserve"> </w:t>
            </w:r>
            <w:r w:rsidRPr="00CE554F">
              <w:rPr>
                <w:rFonts w:ascii="Source Sans Pro" w:hAnsi="Source Sans Pro"/>
                <w:color w:val="333333"/>
                <w:sz w:val="20"/>
                <w:szCs w:val="20"/>
                <w:lang w:bidi="he-IL"/>
              </w:rPr>
              <w:t>21:57:47</w:t>
            </w:r>
          </w:p>
        </w:tc>
        <w:tc>
          <w:tcPr>
            <w:tcW w:w="1170" w:type="dxa"/>
            <w:tcBorders>
              <w:top w:val="single" w:color="DDDDDD" w:sz="8" w:space="0"/>
              <w:left w:val="nil"/>
              <w:bottom w:val="nil"/>
              <w:right w:val="nil"/>
            </w:tcBorders>
            <w:shd w:val="clear" w:color="auto" w:fill="FFFFFF" w:themeFill="background1"/>
            <w:tcMar/>
          </w:tcPr>
          <w:p w:rsidRPr="001E3962" w:rsidR="00CE554F" w:rsidP="00CE554F" w:rsidRDefault="00CE554F" w14:paraId="72641196" w14:textId="1BDEC3CA">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datetime</w:t>
            </w:r>
          </w:p>
        </w:tc>
        <w:tc>
          <w:tcPr>
            <w:tcW w:w="838" w:type="dxa"/>
            <w:tcBorders>
              <w:top w:val="single" w:color="DDDDDD" w:sz="8" w:space="0"/>
              <w:left w:val="nil"/>
              <w:bottom w:val="nil"/>
              <w:right w:val="nil"/>
            </w:tcBorders>
            <w:shd w:val="clear" w:color="auto" w:fill="FFFFFF" w:themeFill="background1"/>
            <w:tcMar/>
          </w:tcPr>
          <w:p w:rsidRPr="001E3962" w:rsidR="00CE554F" w:rsidP="00CE554F" w:rsidRDefault="00CE554F" w14:paraId="04039651" w14:textId="7FF79826">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A92A65" w:rsidTr="1A106A46" w14:paraId="47BE8075"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794580" w:rsidP="1A106A46" w:rsidRDefault="00794580" w14:paraId="4E992BF7" w14:textId="283DBC8F">
            <w:pPr>
              <w:spacing w:after="0"/>
              <w:rPr>
                <w:rFonts w:ascii="Source Sans Pro" w:hAnsi="Source Sans Pro"/>
                <w:color w:val="333333"/>
                <w:sz w:val="20"/>
                <w:szCs w:val="20"/>
                <w:lang w:val="en-US" w:bidi="he-IL"/>
              </w:rPr>
            </w:pPr>
            <w:r w:rsidRPr="1A106A46" w:rsidR="00794580">
              <w:rPr>
                <w:rFonts w:ascii="Source Sans Pro" w:hAnsi="Source Sans Pro"/>
                <w:color w:val="333333"/>
                <w:sz w:val="20"/>
                <w:szCs w:val="20"/>
                <w:lang w:val="en-US" w:bidi="he-IL"/>
              </w:rPr>
              <w:t>effectiveDateTime</w:t>
            </w:r>
          </w:p>
        </w:tc>
        <w:tc>
          <w:tcPr>
            <w:tcW w:w="1620" w:type="dxa"/>
            <w:tcBorders>
              <w:top w:val="single" w:color="DDDDDD" w:sz="8" w:space="0"/>
              <w:left w:val="nil"/>
              <w:bottom w:val="nil"/>
              <w:right w:val="nil"/>
            </w:tcBorders>
            <w:shd w:val="clear" w:color="auto" w:fill="FFFFFF" w:themeFill="background1"/>
            <w:tcMar/>
          </w:tcPr>
          <w:p w:rsidRPr="001E3962" w:rsidR="00794580" w:rsidP="00794580" w:rsidRDefault="00794580" w14:paraId="0720512D" w14:textId="63778B18">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2015-09-05T21:57:47+00:00</w:t>
            </w:r>
          </w:p>
        </w:tc>
        <w:tc>
          <w:tcPr>
            <w:tcW w:w="1530" w:type="dxa"/>
            <w:tcBorders>
              <w:top w:val="single" w:color="DDDDDD" w:sz="8" w:space="0"/>
              <w:left w:val="nil"/>
              <w:bottom w:val="nil"/>
              <w:right w:val="nil"/>
            </w:tcBorders>
            <w:shd w:val="clear" w:color="auto" w:fill="FFFFFF" w:themeFill="background1"/>
            <w:tcMar/>
          </w:tcPr>
          <w:p w:rsidRPr="001E3962" w:rsidR="00794580" w:rsidP="00794580" w:rsidRDefault="00794580" w14:paraId="17383523" w14:textId="25799DD3">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 xml:space="preserve">Extract time </w:t>
            </w:r>
          </w:p>
        </w:tc>
        <w:tc>
          <w:tcPr>
            <w:tcW w:w="2070" w:type="dxa"/>
            <w:tcBorders>
              <w:top w:val="single" w:color="DDDDDD" w:sz="8" w:space="0"/>
              <w:left w:val="nil"/>
              <w:bottom w:val="nil"/>
              <w:right w:val="nil"/>
            </w:tcBorders>
            <w:shd w:val="clear" w:color="auto" w:fill="FFFFFF" w:themeFill="background1"/>
            <w:tcMar/>
          </w:tcPr>
          <w:p w:rsidRPr="00F416BF" w:rsidR="00794580" w:rsidP="1A106A46" w:rsidRDefault="00794580" w14:paraId="57828ADE" w14:textId="5894F180">
            <w:pPr>
              <w:spacing w:after="0"/>
              <w:rPr>
                <w:rFonts w:ascii="Source Sans Pro" w:hAnsi="Source Sans Pro"/>
                <w:color w:val="333333"/>
                <w:sz w:val="20"/>
                <w:szCs w:val="20"/>
                <w:lang w:val="en-US" w:bidi="he-IL"/>
              </w:rPr>
            </w:pPr>
            <w:r w:rsidRPr="1A106A46" w:rsidR="00794580">
              <w:rPr>
                <w:rFonts w:ascii="Source Sans Pro" w:hAnsi="Source Sans Pro"/>
                <w:color w:val="333333"/>
                <w:sz w:val="20"/>
                <w:szCs w:val="20"/>
                <w:lang w:val="en-US" w:bidi="he-IL"/>
              </w:rPr>
              <w:t>measurement_time</w:t>
            </w:r>
          </w:p>
        </w:tc>
        <w:tc>
          <w:tcPr>
            <w:tcW w:w="1433" w:type="dxa"/>
            <w:tcBorders>
              <w:top w:val="single" w:color="DDDDDD" w:sz="8" w:space="0"/>
              <w:left w:val="nil"/>
              <w:bottom w:val="nil"/>
              <w:right w:val="nil"/>
            </w:tcBorders>
            <w:shd w:val="clear" w:color="auto" w:fill="FFFFFF" w:themeFill="background1"/>
            <w:tcMar/>
          </w:tcPr>
          <w:p w:rsidRPr="001E3962" w:rsidR="00794580" w:rsidP="00794580" w:rsidRDefault="00794580" w14:paraId="32A4A0EE" w14:textId="24D5CFC3">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21:57:47</w:t>
            </w:r>
          </w:p>
        </w:tc>
        <w:tc>
          <w:tcPr>
            <w:tcW w:w="1170" w:type="dxa"/>
            <w:tcBorders>
              <w:top w:val="single" w:color="DDDDDD" w:sz="8" w:space="0"/>
              <w:left w:val="nil"/>
              <w:bottom w:val="nil"/>
              <w:right w:val="nil"/>
            </w:tcBorders>
            <w:shd w:val="clear" w:color="auto" w:fill="FFFFFF" w:themeFill="background1"/>
            <w:tcMar/>
          </w:tcPr>
          <w:p w:rsidRPr="001E3962" w:rsidR="00794580" w:rsidP="1A106A46" w:rsidRDefault="00794580" w14:paraId="46164CED" w14:textId="317D6551">
            <w:pPr>
              <w:spacing w:after="0"/>
              <w:rPr>
                <w:rFonts w:ascii="Source Sans Pro" w:hAnsi="Source Sans Pro"/>
                <w:color w:val="333333"/>
                <w:sz w:val="20"/>
                <w:szCs w:val="20"/>
                <w:lang w:val="en-US" w:bidi="he-IL"/>
              </w:rPr>
            </w:pPr>
            <w:r w:rsidRPr="1A106A46" w:rsidR="00794580">
              <w:rPr>
                <w:rFonts w:ascii="Source Sans Pro" w:hAnsi="Source Sans Pro"/>
                <w:color w:val="333333"/>
                <w:sz w:val="20"/>
                <w:szCs w:val="20"/>
                <w:lang w:val="en-US" w:bidi="he-IL"/>
              </w:rPr>
              <w:t>varchar(10)</w:t>
            </w:r>
          </w:p>
        </w:tc>
        <w:tc>
          <w:tcPr>
            <w:tcW w:w="838" w:type="dxa"/>
            <w:tcBorders>
              <w:top w:val="single" w:color="DDDDDD" w:sz="8" w:space="0"/>
              <w:left w:val="nil"/>
              <w:bottom w:val="nil"/>
              <w:right w:val="nil"/>
            </w:tcBorders>
            <w:shd w:val="clear" w:color="auto" w:fill="FFFFFF" w:themeFill="background1"/>
            <w:tcMar/>
          </w:tcPr>
          <w:p w:rsidRPr="001E3962" w:rsidR="00794580" w:rsidP="00794580" w:rsidRDefault="00794580" w14:paraId="6091F79D" w14:textId="0885FF63">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A92A65" w:rsidTr="1A106A46" w14:paraId="3C6E2C98" w14:textId="77777777">
        <w:trPr>
          <w:trHeight w:val="315"/>
        </w:trPr>
        <w:tc>
          <w:tcPr>
            <w:tcW w:w="2340" w:type="dxa"/>
            <w:tcBorders>
              <w:top w:val="single" w:color="DDDDDD" w:sz="8" w:space="0"/>
              <w:left w:val="nil"/>
              <w:bottom w:val="nil"/>
              <w:right w:val="nil"/>
            </w:tcBorders>
            <w:shd w:val="clear" w:color="auto" w:fill="FFFFFF" w:themeFill="background1"/>
            <w:tcMar/>
          </w:tcPr>
          <w:p w:rsidRPr="009D5207" w:rsidR="00794580" w:rsidP="00794580" w:rsidRDefault="000A4965" w14:paraId="42018ADE" w14:textId="797329DB">
            <w:pPr>
              <w:spacing w:after="0"/>
              <w:rPr>
                <w:rFonts w:ascii="Source Sans Pro" w:hAnsi="Source Sans Pro"/>
                <w:color w:val="333333"/>
                <w:sz w:val="20"/>
                <w:szCs w:val="20"/>
                <w:lang w:val="en-US" w:bidi="he-IL"/>
              </w:rPr>
            </w:pPr>
            <w:commentRangeStart w:id="19"/>
            <w:r w:rsidRPr="009D5207">
              <w:rPr>
                <w:rFonts w:ascii="Source Sans Pro" w:hAnsi="Source Sans Pro"/>
                <w:color w:val="333333"/>
                <w:sz w:val="20"/>
                <w:szCs w:val="20"/>
                <w:highlight w:val="yellow"/>
                <w:lang w:val="en-US" w:bidi="he-IL"/>
              </w:rPr>
              <w:t>???????</w:t>
            </w:r>
            <w:commentRangeEnd w:id="19"/>
            <w:r w:rsidR="00D5620F">
              <w:rPr>
                <w:rStyle w:val="CommentReference"/>
              </w:rPr>
              <w:commentReference w:id="19"/>
            </w:r>
          </w:p>
        </w:tc>
        <w:tc>
          <w:tcPr>
            <w:tcW w:w="1620" w:type="dxa"/>
            <w:tcBorders>
              <w:top w:val="single" w:color="DDDDDD" w:sz="8" w:space="0"/>
              <w:left w:val="nil"/>
              <w:bottom w:val="nil"/>
              <w:right w:val="nil"/>
            </w:tcBorders>
            <w:shd w:val="clear" w:color="auto" w:fill="FFFFFF" w:themeFill="background1"/>
            <w:tcMar/>
          </w:tcPr>
          <w:p w:rsidRPr="00A91B5C" w:rsidR="00794580" w:rsidP="00794580" w:rsidRDefault="00A91B5C" w14:paraId="36B09C04" w14:textId="274EBCE7">
            <w:pPr>
              <w:spacing w:after="0"/>
              <w:rPr>
                <w:rFonts w:ascii="Source Sans Pro" w:hAnsi="Source Sans Pro"/>
                <w:i/>
                <w:iCs/>
                <w:color w:val="333333"/>
                <w:sz w:val="20"/>
                <w:szCs w:val="20"/>
                <w:lang w:bidi="he-IL"/>
                <w:rPrChange w:author="MLT" w:date="2025-02-20T15:46:00Z" w16du:dateUtc="2025-02-20T20:46:00Z" w:id="20">
                  <w:rPr>
                    <w:rFonts w:ascii="Source Sans Pro" w:hAnsi="Source Sans Pro"/>
                    <w:color w:val="333333"/>
                    <w:sz w:val="20"/>
                    <w:szCs w:val="20"/>
                    <w:lang w:bidi="he-IL"/>
                  </w:rPr>
                </w:rPrChange>
              </w:rPr>
            </w:pPr>
            <w:ins w:author="MLT" w:date="2025-02-20T15:46:00Z" w16du:dateUtc="2025-02-20T20:46:00Z" w:id="21">
              <w:r>
                <w:rPr>
                  <w:rFonts w:ascii="Source Sans Pro" w:hAnsi="Source Sans Pro"/>
                  <w:i/>
                  <w:iCs/>
                  <w:color w:val="333333"/>
                  <w:sz w:val="20"/>
                  <w:szCs w:val="20"/>
                  <w:lang w:bidi="he-IL"/>
                </w:rPr>
                <w:t xml:space="preserve">Decided by the </w:t>
              </w:r>
            </w:ins>
            <w:commentRangeStart w:id="22"/>
            <w:ins w:author="MLT" w:date="2025-02-20T15:47:00Z" w16du:dateUtc="2025-02-20T20:47:00Z" w:id="23">
              <w:r>
                <w:rPr>
                  <w:rFonts w:ascii="Source Sans Pro" w:hAnsi="Source Sans Pro"/>
                  <w:i/>
                  <w:iCs/>
                  <w:color w:val="333333"/>
                  <w:sz w:val="20"/>
                  <w:szCs w:val="20"/>
                  <w:lang w:bidi="he-IL"/>
                </w:rPr>
                <w:t>implementer</w:t>
              </w:r>
              <w:commentRangeEnd w:id="22"/>
              <w:r>
                <w:rPr>
                  <w:rStyle w:val="CommentReference"/>
                </w:rPr>
                <w:commentReference w:id="22"/>
              </w:r>
            </w:ins>
            <w:ins w:author="MLT" w:date="2025-02-20T15:46:00Z" w16du:dateUtc="2025-02-20T20:46:00Z" w:id="24">
              <w:r>
                <w:rPr>
                  <w:rFonts w:ascii="Source Sans Pro" w:hAnsi="Source Sans Pro"/>
                  <w:i/>
                  <w:iCs/>
                  <w:color w:val="333333"/>
                  <w:sz w:val="20"/>
                  <w:szCs w:val="20"/>
                  <w:lang w:bidi="he-IL"/>
                </w:rPr>
                <w:t xml:space="preserve"> based on the i</w:t>
              </w:r>
            </w:ins>
            <w:ins w:author="MLT" w:date="2025-02-20T15:47:00Z" w16du:dateUtc="2025-02-20T20:47:00Z" w:id="25">
              <w:r>
                <w:rPr>
                  <w:rFonts w:ascii="Source Sans Pro" w:hAnsi="Source Sans Pro"/>
                  <w:i/>
                  <w:iCs/>
                  <w:color w:val="333333"/>
                  <w:sz w:val="20"/>
                  <w:szCs w:val="20"/>
                  <w:lang w:bidi="he-IL"/>
                </w:rPr>
                <w:t>ntegration</w:t>
              </w:r>
            </w:ins>
            <w:ins w:author="MLT" w:date="2025-02-20T15:46:00Z" w16du:dateUtc="2025-02-20T20:46:00Z" w:id="26">
              <w:r>
                <w:rPr>
                  <w:rFonts w:ascii="Source Sans Pro" w:hAnsi="Source Sans Pro"/>
                  <w:i/>
                  <w:iCs/>
                  <w:color w:val="333333"/>
                  <w:sz w:val="20"/>
                  <w:szCs w:val="20"/>
                  <w:lang w:bidi="he-IL"/>
                </w:rPr>
                <w:t>.</w:t>
              </w:r>
            </w:ins>
          </w:p>
        </w:tc>
        <w:tc>
          <w:tcPr>
            <w:tcW w:w="1530" w:type="dxa"/>
            <w:tcBorders>
              <w:top w:val="single" w:color="DDDDDD" w:sz="8" w:space="0"/>
              <w:left w:val="nil"/>
              <w:bottom w:val="nil"/>
              <w:right w:val="nil"/>
            </w:tcBorders>
            <w:shd w:val="clear" w:color="auto" w:fill="FFFFFF" w:themeFill="background1"/>
            <w:tcMar/>
          </w:tcPr>
          <w:p w:rsidRPr="001E3962" w:rsidR="00794580" w:rsidP="00794580" w:rsidRDefault="00794580" w14:paraId="5F46564A" w14:textId="77777777">
            <w:pPr>
              <w:spacing w:after="0"/>
              <w:rPr>
                <w:rFonts w:ascii="Source Sans Pro" w:hAnsi="Source Sans Pro"/>
                <w:color w:val="333333"/>
                <w:sz w:val="20"/>
                <w:szCs w:val="20"/>
                <w:lang w:bidi="he-IL"/>
              </w:rPr>
            </w:pPr>
          </w:p>
        </w:tc>
        <w:tc>
          <w:tcPr>
            <w:tcW w:w="2070" w:type="dxa"/>
            <w:tcBorders>
              <w:top w:val="single" w:color="DDDDDD" w:sz="8" w:space="0"/>
              <w:left w:val="nil"/>
              <w:bottom w:val="nil"/>
              <w:right w:val="nil"/>
            </w:tcBorders>
            <w:shd w:val="clear" w:color="auto" w:fill="FFFFFF" w:themeFill="background1"/>
            <w:tcMar/>
          </w:tcPr>
          <w:p w:rsidRPr="00F416BF" w:rsidR="00794580" w:rsidP="1A106A46" w:rsidRDefault="00794580" w14:paraId="3D8127B4" w14:textId="17A31BCF">
            <w:pPr>
              <w:spacing w:after="0"/>
              <w:rPr>
                <w:rFonts w:ascii="Source Sans Pro" w:hAnsi="Source Sans Pro"/>
                <w:color w:val="333333"/>
                <w:sz w:val="20"/>
                <w:szCs w:val="20"/>
                <w:lang w:val="en-US" w:bidi="he-IL"/>
              </w:rPr>
            </w:pPr>
            <w:r w:rsidRPr="1A106A46" w:rsidR="00794580">
              <w:rPr>
                <w:rFonts w:ascii="Source Sans Pro" w:hAnsi="Source Sans Pro"/>
                <w:color w:val="333333"/>
                <w:sz w:val="20"/>
                <w:szCs w:val="20"/>
                <w:lang w:val="en-US" w:bidi="he-IL"/>
              </w:rPr>
              <w:t>measurement_type_concept_id</w:t>
            </w:r>
          </w:p>
        </w:tc>
        <w:tc>
          <w:tcPr>
            <w:tcW w:w="1433" w:type="dxa"/>
            <w:tcBorders>
              <w:top w:val="single" w:color="DDDDDD" w:sz="8" w:space="0"/>
              <w:left w:val="nil"/>
              <w:bottom w:val="nil"/>
              <w:right w:val="nil"/>
            </w:tcBorders>
            <w:shd w:val="clear" w:color="auto" w:fill="FFFFFF" w:themeFill="background1"/>
            <w:tcMar/>
          </w:tcPr>
          <w:p w:rsidRPr="001E3962" w:rsidR="00794580" w:rsidP="00794580" w:rsidRDefault="00794580" w14:paraId="598FF3BA" w14:textId="77777777">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FFFFF" w:themeFill="background1"/>
            <w:tcMar/>
          </w:tcPr>
          <w:p w:rsidRPr="001E3962" w:rsidR="00794580" w:rsidP="00794580" w:rsidRDefault="00794580" w14:paraId="1EDCE701" w14:textId="70BE8F64">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794580" w:rsidP="00794580" w:rsidRDefault="00794580" w14:paraId="1B96D733" w14:textId="19010ADF">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Pr="001E3962" w:rsidR="00A92A65" w:rsidTr="1A106A46" w14:paraId="1B1BEECC"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794580" w:rsidP="00794580" w:rsidRDefault="000A4965" w14:paraId="3FEA4764" w14:textId="3FAD0E98">
            <w:pPr>
              <w:spacing w:after="0"/>
              <w:rPr>
                <w:rFonts w:ascii="Source Sans Pro" w:hAnsi="Source Sans Pro"/>
                <w:color w:val="333333"/>
                <w:sz w:val="20"/>
                <w:szCs w:val="20"/>
                <w:lang w:bidi="he-IL"/>
              </w:rPr>
            </w:pPr>
            <w:r w:rsidRPr="0011021F">
              <w:rPr>
                <w:rFonts w:ascii="Source Sans Pro" w:hAnsi="Source Sans Pro"/>
                <w:color w:val="333333"/>
                <w:sz w:val="20"/>
                <w:szCs w:val="20"/>
                <w:highlight w:val="yellow"/>
                <w:lang w:val="en-US" w:bidi="he-IL"/>
              </w:rPr>
              <w:t>???????</w:t>
            </w:r>
          </w:p>
        </w:tc>
        <w:tc>
          <w:tcPr>
            <w:tcW w:w="1620" w:type="dxa"/>
            <w:tcBorders>
              <w:top w:val="single" w:color="DDDDDD" w:sz="8" w:space="0"/>
              <w:left w:val="nil"/>
              <w:bottom w:val="nil"/>
              <w:right w:val="nil"/>
            </w:tcBorders>
            <w:shd w:val="clear" w:color="auto" w:fill="FFFFFF" w:themeFill="background1"/>
            <w:tcMar/>
          </w:tcPr>
          <w:p w:rsidRPr="001E3962" w:rsidR="00794580" w:rsidP="00794580" w:rsidRDefault="005A5634" w14:paraId="2445648B" w14:textId="669999B3">
            <w:pPr>
              <w:spacing w:after="0"/>
              <w:rPr>
                <w:rFonts w:ascii="Source Sans Pro" w:hAnsi="Source Sans Pro"/>
                <w:color w:val="333333"/>
                <w:sz w:val="20"/>
                <w:szCs w:val="20"/>
                <w:lang w:bidi="he-IL"/>
              </w:rPr>
            </w:pPr>
            <w:commentRangeStart w:id="27"/>
            <w:ins w:author="MLT" w:date="2025-02-20T15:51:00Z" w16du:dateUtc="2025-02-20T20:51:00Z" w:id="28">
              <w:r>
                <w:rPr>
                  <w:rFonts w:ascii="Source Sans Pro" w:hAnsi="Source Sans Pro"/>
                  <w:color w:val="333333"/>
                  <w:sz w:val="20"/>
                  <w:szCs w:val="20"/>
                  <w:lang w:bidi="he-IL"/>
                </w:rPr>
                <w:t>???</w:t>
              </w:r>
            </w:ins>
            <w:ins w:author="MLT" w:date="2025-02-20T15:52:00Z" w16du:dateUtc="2025-02-20T20:52:00Z" w:id="29">
              <w:commentRangeEnd w:id="27"/>
              <w:r>
                <w:rPr>
                  <w:rStyle w:val="CommentReference"/>
                </w:rPr>
                <w:commentReference w:id="27"/>
              </w:r>
            </w:ins>
          </w:p>
        </w:tc>
        <w:tc>
          <w:tcPr>
            <w:tcW w:w="1530" w:type="dxa"/>
            <w:tcBorders>
              <w:top w:val="single" w:color="DDDDDD" w:sz="8" w:space="0"/>
              <w:left w:val="nil"/>
              <w:bottom w:val="nil"/>
              <w:right w:val="nil"/>
            </w:tcBorders>
            <w:shd w:val="clear" w:color="auto" w:fill="FFFFFF" w:themeFill="background1"/>
            <w:tcMar/>
          </w:tcPr>
          <w:p w:rsidRPr="001E3962" w:rsidR="00794580" w:rsidP="00794580" w:rsidRDefault="00794580" w14:paraId="6AEC6A6E" w14:textId="77777777">
            <w:pPr>
              <w:spacing w:after="0"/>
              <w:rPr>
                <w:rFonts w:ascii="Source Sans Pro" w:hAnsi="Source Sans Pro"/>
                <w:color w:val="333333"/>
                <w:sz w:val="20"/>
                <w:szCs w:val="20"/>
                <w:lang w:bidi="he-IL"/>
              </w:rPr>
            </w:pPr>
          </w:p>
        </w:tc>
        <w:tc>
          <w:tcPr>
            <w:tcW w:w="2070" w:type="dxa"/>
            <w:tcBorders>
              <w:top w:val="single" w:color="DDDDDD" w:sz="8" w:space="0"/>
              <w:left w:val="nil"/>
              <w:bottom w:val="nil"/>
              <w:right w:val="nil"/>
            </w:tcBorders>
            <w:shd w:val="clear" w:color="auto" w:fill="FFFFFF" w:themeFill="background1"/>
            <w:tcMar/>
          </w:tcPr>
          <w:p w:rsidRPr="00F416BF" w:rsidR="00794580" w:rsidP="1A106A46" w:rsidRDefault="00794580" w14:paraId="67542BE5" w14:textId="580AD4CB">
            <w:pPr>
              <w:spacing w:after="0"/>
              <w:rPr>
                <w:rFonts w:ascii="Source Sans Pro" w:hAnsi="Source Sans Pro"/>
                <w:color w:val="333333"/>
                <w:sz w:val="20"/>
                <w:szCs w:val="20"/>
                <w:lang w:val="en-US" w:bidi="he-IL"/>
              </w:rPr>
            </w:pPr>
            <w:r w:rsidRPr="1A106A46" w:rsidR="00794580">
              <w:rPr>
                <w:rFonts w:ascii="Source Sans Pro" w:hAnsi="Source Sans Pro"/>
                <w:color w:val="333333"/>
                <w:sz w:val="20"/>
                <w:szCs w:val="20"/>
                <w:lang w:val="en-US" w:bidi="he-IL"/>
              </w:rPr>
              <w:t>operator_concept_id</w:t>
            </w:r>
          </w:p>
        </w:tc>
        <w:tc>
          <w:tcPr>
            <w:tcW w:w="1433" w:type="dxa"/>
            <w:tcBorders>
              <w:top w:val="single" w:color="DDDDDD" w:sz="8" w:space="0"/>
              <w:left w:val="nil"/>
              <w:bottom w:val="nil"/>
              <w:right w:val="nil"/>
            </w:tcBorders>
            <w:shd w:val="clear" w:color="auto" w:fill="FFFFFF" w:themeFill="background1"/>
            <w:tcMar/>
          </w:tcPr>
          <w:p w:rsidRPr="001E3962" w:rsidR="00794580" w:rsidP="00794580" w:rsidRDefault="00794580" w14:paraId="69911067" w14:textId="77777777">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FFFFF" w:themeFill="background1"/>
            <w:tcMar/>
          </w:tcPr>
          <w:p w:rsidRPr="001E3962" w:rsidR="00794580" w:rsidP="00794580" w:rsidRDefault="00794580" w14:paraId="2324CD7B" w14:textId="0285FEEA">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794580" w:rsidP="00794580" w:rsidRDefault="00794580" w14:paraId="55EBA0A1" w14:textId="312F1064">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A92A65" w:rsidTr="1A106A46" w14:paraId="6980E2B6" w14:textId="77777777">
        <w:trPr>
          <w:trHeight w:val="315"/>
        </w:trPr>
        <w:tc>
          <w:tcPr>
            <w:tcW w:w="2340" w:type="dxa"/>
            <w:tcBorders>
              <w:top w:val="single" w:color="DDDDDD" w:sz="8" w:space="0"/>
              <w:left w:val="nil"/>
              <w:bottom w:val="nil"/>
              <w:right w:val="nil"/>
            </w:tcBorders>
            <w:shd w:val="clear" w:color="auto" w:fill="FFFFFF" w:themeFill="background1"/>
            <w:tcMar/>
          </w:tcPr>
          <w:p w:rsidRPr="009D5207" w:rsidR="00794580" w:rsidP="00794580" w:rsidRDefault="00794580" w14:paraId="35D1EEF7" w14:textId="378D87B4">
            <w:pPr>
              <w:spacing w:after="0"/>
              <w:rPr>
                <w:rFonts w:ascii="Source Sans Pro" w:hAnsi="Source Sans Pro"/>
                <w:color w:val="333333"/>
                <w:sz w:val="20"/>
                <w:szCs w:val="20"/>
                <w:lang w:val="en-US" w:bidi="he-IL"/>
              </w:rPr>
            </w:pPr>
            <w:r w:rsidRPr="009D5207">
              <w:rPr>
                <w:rFonts w:ascii="Source Sans Pro" w:hAnsi="Source Sans Pro"/>
                <w:color w:val="333333"/>
                <w:sz w:val="20"/>
                <w:szCs w:val="20"/>
                <w:lang w:val="en-US" w:bidi="he-IL"/>
              </w:rPr>
              <w:t>valueQuantity .value</w:t>
            </w:r>
          </w:p>
        </w:tc>
        <w:tc>
          <w:tcPr>
            <w:tcW w:w="1620" w:type="dxa"/>
            <w:tcBorders>
              <w:top w:val="single" w:color="DDDDDD" w:sz="8" w:space="0"/>
              <w:left w:val="nil"/>
              <w:bottom w:val="nil"/>
              <w:right w:val="nil"/>
            </w:tcBorders>
            <w:shd w:val="clear" w:color="auto" w:fill="FFFFFF" w:themeFill="background1"/>
            <w:tcMar/>
          </w:tcPr>
          <w:p w:rsidRPr="001E3962" w:rsidR="00794580" w:rsidP="00794580" w:rsidRDefault="00794580" w14:paraId="445A52DE" w14:textId="5B662F33">
            <w:pPr>
              <w:spacing w:after="0"/>
              <w:rPr>
                <w:rFonts w:ascii="Source Sans Pro" w:hAnsi="Source Sans Pro"/>
                <w:color w:val="333333"/>
                <w:sz w:val="20"/>
                <w:szCs w:val="20"/>
                <w:lang w:bidi="he-IL"/>
              </w:rPr>
            </w:pPr>
            <w:r w:rsidRPr="00226FED">
              <w:rPr>
                <w:rFonts w:ascii="Source Sans Pro" w:hAnsi="Source Sans Pro"/>
                <w:color w:val="333333"/>
                <w:sz w:val="20"/>
                <w:szCs w:val="20"/>
                <w:lang w:bidi="he-IL"/>
              </w:rPr>
              <w:t>166.70</w:t>
            </w:r>
          </w:p>
        </w:tc>
        <w:tc>
          <w:tcPr>
            <w:tcW w:w="1530" w:type="dxa"/>
            <w:tcBorders>
              <w:top w:val="single" w:color="DDDDDD" w:sz="8" w:space="0"/>
              <w:left w:val="nil"/>
              <w:bottom w:val="nil"/>
              <w:right w:val="nil"/>
            </w:tcBorders>
            <w:shd w:val="clear" w:color="auto" w:fill="FFFFFF" w:themeFill="background1"/>
            <w:tcMar/>
          </w:tcPr>
          <w:p w:rsidRPr="009D5207" w:rsidR="00794580" w:rsidP="00794580" w:rsidRDefault="00794580" w14:paraId="67B692BA" w14:textId="0DEBD094">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As-Is</w:t>
            </w:r>
          </w:p>
        </w:tc>
        <w:tc>
          <w:tcPr>
            <w:tcW w:w="2070" w:type="dxa"/>
            <w:tcBorders>
              <w:top w:val="single" w:color="DDDDDD" w:sz="8" w:space="0"/>
              <w:left w:val="nil"/>
              <w:bottom w:val="nil"/>
              <w:right w:val="nil"/>
            </w:tcBorders>
            <w:shd w:val="clear" w:color="auto" w:fill="FFFFFF" w:themeFill="background1"/>
            <w:tcMar/>
          </w:tcPr>
          <w:p w:rsidRPr="00F416BF" w:rsidR="00794580" w:rsidP="1A106A46" w:rsidRDefault="00794580" w14:paraId="4009D715" w14:textId="75948CFD">
            <w:pPr>
              <w:spacing w:after="0"/>
              <w:rPr>
                <w:rFonts w:ascii="Source Sans Pro" w:hAnsi="Source Sans Pro"/>
                <w:color w:val="333333"/>
                <w:sz w:val="20"/>
                <w:szCs w:val="20"/>
                <w:lang w:val="en-US" w:bidi="he-IL"/>
              </w:rPr>
            </w:pPr>
            <w:r w:rsidRPr="1A106A46" w:rsidR="00794580">
              <w:rPr>
                <w:rFonts w:ascii="Source Sans Pro" w:hAnsi="Source Sans Pro"/>
                <w:color w:val="333333"/>
                <w:sz w:val="20"/>
                <w:szCs w:val="20"/>
                <w:lang w:val="en-US" w:bidi="he-IL"/>
              </w:rPr>
              <w:t>value_as_number</w:t>
            </w:r>
          </w:p>
        </w:tc>
        <w:tc>
          <w:tcPr>
            <w:tcW w:w="1433" w:type="dxa"/>
            <w:tcBorders>
              <w:top w:val="single" w:color="DDDDDD" w:sz="8" w:space="0"/>
              <w:left w:val="nil"/>
              <w:bottom w:val="nil"/>
              <w:right w:val="nil"/>
            </w:tcBorders>
            <w:shd w:val="clear" w:color="auto" w:fill="FFFFFF" w:themeFill="background1"/>
            <w:tcMar/>
          </w:tcPr>
          <w:p w:rsidRPr="001E3962" w:rsidR="00794580" w:rsidP="00794580" w:rsidRDefault="00794580" w14:paraId="13B2189A" w14:textId="65935752">
            <w:pPr>
              <w:spacing w:after="0"/>
              <w:rPr>
                <w:rFonts w:ascii="Source Sans Pro" w:hAnsi="Source Sans Pro"/>
                <w:color w:val="333333"/>
                <w:sz w:val="20"/>
                <w:szCs w:val="20"/>
                <w:lang w:bidi="he-IL"/>
              </w:rPr>
            </w:pPr>
            <w:r w:rsidRPr="00226FED">
              <w:rPr>
                <w:rFonts w:ascii="Source Sans Pro" w:hAnsi="Source Sans Pro"/>
                <w:color w:val="333333"/>
                <w:sz w:val="20"/>
                <w:szCs w:val="20"/>
                <w:lang w:bidi="he-IL"/>
              </w:rPr>
              <w:t>166.70</w:t>
            </w:r>
          </w:p>
        </w:tc>
        <w:tc>
          <w:tcPr>
            <w:tcW w:w="1170" w:type="dxa"/>
            <w:tcBorders>
              <w:top w:val="single" w:color="DDDDDD" w:sz="8" w:space="0"/>
              <w:left w:val="nil"/>
              <w:bottom w:val="nil"/>
              <w:right w:val="nil"/>
            </w:tcBorders>
            <w:shd w:val="clear" w:color="auto" w:fill="FFFFFF" w:themeFill="background1"/>
            <w:tcMar/>
          </w:tcPr>
          <w:p w:rsidRPr="001E3962" w:rsidR="00794580" w:rsidP="00794580" w:rsidRDefault="00794580" w14:paraId="548D2A34" w14:textId="7D2F1E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float</w:t>
            </w:r>
          </w:p>
        </w:tc>
        <w:tc>
          <w:tcPr>
            <w:tcW w:w="838" w:type="dxa"/>
            <w:tcBorders>
              <w:top w:val="single" w:color="DDDDDD" w:sz="8" w:space="0"/>
              <w:left w:val="nil"/>
              <w:bottom w:val="nil"/>
              <w:right w:val="nil"/>
            </w:tcBorders>
            <w:shd w:val="clear" w:color="auto" w:fill="FFFFFF" w:themeFill="background1"/>
            <w:tcMar/>
          </w:tcPr>
          <w:p w:rsidRPr="001E3962" w:rsidR="00794580" w:rsidP="00794580" w:rsidRDefault="00794580" w14:paraId="4698E41B" w14:textId="7AE2C88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A92A65" w:rsidTr="1A106A46" w14:paraId="2CB447AB"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794580" w:rsidP="00794580" w:rsidRDefault="00794580" w14:paraId="3141F49D" w14:textId="77777777">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FFFFF" w:themeFill="background1"/>
            <w:tcMar/>
          </w:tcPr>
          <w:p w:rsidRPr="001E3962" w:rsidR="00794580" w:rsidP="00794580" w:rsidRDefault="00794580" w14:paraId="59EE5EE9" w14:textId="77777777">
            <w:pPr>
              <w:spacing w:after="0"/>
              <w:rPr>
                <w:rFonts w:ascii="Source Sans Pro" w:hAnsi="Source Sans Pro"/>
                <w:color w:val="333333"/>
                <w:sz w:val="20"/>
                <w:szCs w:val="20"/>
                <w:lang w:bidi="he-IL"/>
              </w:rPr>
            </w:pPr>
          </w:p>
        </w:tc>
        <w:tc>
          <w:tcPr>
            <w:tcW w:w="1530" w:type="dxa"/>
            <w:tcBorders>
              <w:top w:val="single" w:color="DDDDDD" w:sz="8" w:space="0"/>
              <w:left w:val="nil"/>
              <w:bottom w:val="nil"/>
              <w:right w:val="nil"/>
            </w:tcBorders>
            <w:shd w:val="clear" w:color="auto" w:fill="FFFFFF" w:themeFill="background1"/>
            <w:tcMar/>
          </w:tcPr>
          <w:p w:rsidRPr="001E3962" w:rsidR="00794580" w:rsidP="00794580" w:rsidRDefault="00794580" w14:paraId="2C82EDAB" w14:textId="77777777">
            <w:pPr>
              <w:spacing w:after="0"/>
              <w:rPr>
                <w:rFonts w:ascii="Source Sans Pro" w:hAnsi="Source Sans Pro"/>
                <w:color w:val="333333"/>
                <w:sz w:val="20"/>
                <w:szCs w:val="20"/>
                <w:lang w:bidi="he-IL"/>
              </w:rPr>
            </w:pPr>
          </w:p>
        </w:tc>
        <w:tc>
          <w:tcPr>
            <w:tcW w:w="2070" w:type="dxa"/>
            <w:tcBorders>
              <w:top w:val="single" w:color="DDDDDD" w:sz="8" w:space="0"/>
              <w:left w:val="nil"/>
              <w:bottom w:val="nil"/>
              <w:right w:val="nil"/>
            </w:tcBorders>
            <w:shd w:val="clear" w:color="auto" w:fill="FFFFFF" w:themeFill="background1"/>
            <w:tcMar/>
          </w:tcPr>
          <w:p w:rsidRPr="00F416BF" w:rsidR="00794580" w:rsidP="1A106A46" w:rsidRDefault="00794580" w14:paraId="5F1E4A86" w14:textId="69338E0D">
            <w:pPr>
              <w:spacing w:after="0"/>
              <w:rPr>
                <w:rFonts w:ascii="Source Sans Pro" w:hAnsi="Source Sans Pro"/>
                <w:color w:val="333333"/>
                <w:sz w:val="20"/>
                <w:szCs w:val="20"/>
                <w:lang w:val="en-US" w:bidi="he-IL"/>
              </w:rPr>
            </w:pPr>
            <w:r w:rsidRPr="1A106A46" w:rsidR="00794580">
              <w:rPr>
                <w:rFonts w:ascii="Source Sans Pro" w:hAnsi="Source Sans Pro"/>
                <w:color w:val="333333"/>
                <w:sz w:val="20"/>
                <w:szCs w:val="20"/>
                <w:lang w:val="en-US" w:bidi="he-IL"/>
              </w:rPr>
              <w:t>value_as_concept_id</w:t>
            </w:r>
          </w:p>
        </w:tc>
        <w:tc>
          <w:tcPr>
            <w:tcW w:w="1433" w:type="dxa"/>
            <w:tcBorders>
              <w:top w:val="single" w:color="DDDDDD" w:sz="8" w:space="0"/>
              <w:left w:val="nil"/>
              <w:bottom w:val="nil"/>
              <w:right w:val="nil"/>
            </w:tcBorders>
            <w:shd w:val="clear" w:color="auto" w:fill="FFFFFF" w:themeFill="background1"/>
            <w:tcMar/>
          </w:tcPr>
          <w:p w:rsidRPr="001E3962" w:rsidR="00794580" w:rsidP="00794580" w:rsidRDefault="00794580" w14:paraId="228C1464" w14:textId="77777777">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FFFFF" w:themeFill="background1"/>
            <w:tcMar/>
          </w:tcPr>
          <w:p w:rsidRPr="001E3962" w:rsidR="00794580" w:rsidP="00794580" w:rsidRDefault="00794580" w14:paraId="281DDE4F" w14:textId="3266886A">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794580" w:rsidP="00794580" w:rsidRDefault="00794580" w14:paraId="1CE63832" w14:textId="3EA1EE6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A92A65" w:rsidTr="1A106A46" w14:paraId="287F2630"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794580" w:rsidP="00794580" w:rsidRDefault="00794580" w14:paraId="43BAC347" w14:textId="77777777">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FFFFF" w:themeFill="background1"/>
            <w:tcMar/>
          </w:tcPr>
          <w:p w:rsidRPr="001E3962" w:rsidR="00794580" w:rsidP="00794580" w:rsidRDefault="00794580" w14:paraId="4CFF9EA1" w14:textId="77777777">
            <w:pPr>
              <w:spacing w:after="0"/>
              <w:rPr>
                <w:rFonts w:ascii="Source Sans Pro" w:hAnsi="Source Sans Pro"/>
                <w:color w:val="333333"/>
                <w:sz w:val="20"/>
                <w:szCs w:val="20"/>
                <w:lang w:bidi="he-IL"/>
              </w:rPr>
            </w:pPr>
          </w:p>
        </w:tc>
        <w:tc>
          <w:tcPr>
            <w:tcW w:w="1530" w:type="dxa"/>
            <w:tcBorders>
              <w:top w:val="single" w:color="DDDDDD" w:sz="8" w:space="0"/>
              <w:left w:val="nil"/>
              <w:bottom w:val="nil"/>
              <w:right w:val="nil"/>
            </w:tcBorders>
            <w:shd w:val="clear" w:color="auto" w:fill="FFFFFF" w:themeFill="background1"/>
            <w:tcMar/>
          </w:tcPr>
          <w:p w:rsidRPr="001E3962" w:rsidR="00794580" w:rsidP="00794580" w:rsidRDefault="00794580" w14:paraId="1B8528F3" w14:textId="77777777">
            <w:pPr>
              <w:spacing w:after="0"/>
              <w:rPr>
                <w:rFonts w:ascii="Source Sans Pro" w:hAnsi="Source Sans Pro"/>
                <w:color w:val="333333"/>
                <w:sz w:val="20"/>
                <w:szCs w:val="20"/>
                <w:lang w:bidi="he-IL"/>
              </w:rPr>
            </w:pPr>
          </w:p>
        </w:tc>
        <w:tc>
          <w:tcPr>
            <w:tcW w:w="2070" w:type="dxa"/>
            <w:tcBorders>
              <w:top w:val="single" w:color="DDDDDD" w:sz="8" w:space="0"/>
              <w:left w:val="nil"/>
              <w:bottom w:val="nil"/>
              <w:right w:val="nil"/>
            </w:tcBorders>
            <w:shd w:val="clear" w:color="auto" w:fill="FFFFFF" w:themeFill="background1"/>
            <w:tcMar/>
          </w:tcPr>
          <w:p w:rsidRPr="00F416BF" w:rsidR="00794580" w:rsidP="1A106A46" w:rsidRDefault="00794580" w14:paraId="6222DB81" w14:textId="65438137">
            <w:pPr>
              <w:spacing w:after="0"/>
              <w:rPr>
                <w:rFonts w:ascii="Source Sans Pro" w:hAnsi="Source Sans Pro"/>
                <w:color w:val="333333"/>
                <w:sz w:val="20"/>
                <w:szCs w:val="20"/>
                <w:lang w:val="en-US" w:bidi="he-IL"/>
              </w:rPr>
            </w:pPr>
            <w:r w:rsidRPr="1A106A46" w:rsidR="00794580">
              <w:rPr>
                <w:rFonts w:ascii="Source Sans Pro" w:hAnsi="Source Sans Pro"/>
                <w:color w:val="333333"/>
                <w:sz w:val="20"/>
                <w:szCs w:val="20"/>
                <w:lang w:val="en-US" w:bidi="he-IL"/>
              </w:rPr>
              <w:t>unit_concept_id</w:t>
            </w:r>
          </w:p>
        </w:tc>
        <w:tc>
          <w:tcPr>
            <w:tcW w:w="1433" w:type="dxa"/>
            <w:tcBorders>
              <w:top w:val="single" w:color="DDDDDD" w:sz="8" w:space="0"/>
              <w:left w:val="nil"/>
              <w:bottom w:val="nil"/>
              <w:right w:val="nil"/>
            </w:tcBorders>
            <w:shd w:val="clear" w:color="auto" w:fill="FFFFFF" w:themeFill="background1"/>
            <w:tcMar/>
          </w:tcPr>
          <w:p w:rsidRPr="001E3962" w:rsidR="00794580" w:rsidP="00794580" w:rsidRDefault="00794580" w14:paraId="0783B10C" w14:textId="77777777">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FFFFF" w:themeFill="background1"/>
            <w:tcMar/>
          </w:tcPr>
          <w:p w:rsidRPr="001E3962" w:rsidR="00794580" w:rsidP="00794580" w:rsidRDefault="00794580" w14:paraId="6E4BDA2C" w14:textId="72F6F78C">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794580" w:rsidP="00794580" w:rsidRDefault="00794580" w14:paraId="6EFDC2EB" w14:textId="2CB8F43A">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A92A65" w:rsidTr="1A106A46" w14:paraId="79FAD749"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794580" w:rsidP="00794580" w:rsidRDefault="00794580" w14:paraId="7A432EA0" w14:textId="77777777">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FFFFF" w:themeFill="background1"/>
            <w:tcMar/>
          </w:tcPr>
          <w:p w:rsidRPr="001E3962" w:rsidR="00794580" w:rsidP="00794580" w:rsidRDefault="00794580" w14:paraId="067E1FD7" w14:textId="77777777">
            <w:pPr>
              <w:spacing w:after="0"/>
              <w:rPr>
                <w:rFonts w:ascii="Source Sans Pro" w:hAnsi="Source Sans Pro"/>
                <w:color w:val="333333"/>
                <w:sz w:val="20"/>
                <w:szCs w:val="20"/>
                <w:lang w:bidi="he-IL"/>
              </w:rPr>
            </w:pPr>
          </w:p>
        </w:tc>
        <w:tc>
          <w:tcPr>
            <w:tcW w:w="1530" w:type="dxa"/>
            <w:tcBorders>
              <w:top w:val="single" w:color="DDDDDD" w:sz="8" w:space="0"/>
              <w:left w:val="nil"/>
              <w:bottom w:val="nil"/>
              <w:right w:val="nil"/>
            </w:tcBorders>
            <w:shd w:val="clear" w:color="auto" w:fill="FFFFFF" w:themeFill="background1"/>
            <w:tcMar/>
          </w:tcPr>
          <w:p w:rsidRPr="001E3962" w:rsidR="00794580" w:rsidP="00794580" w:rsidRDefault="00794580" w14:paraId="098BC178" w14:textId="77777777">
            <w:pPr>
              <w:spacing w:after="0"/>
              <w:rPr>
                <w:rFonts w:ascii="Source Sans Pro" w:hAnsi="Source Sans Pro"/>
                <w:color w:val="333333"/>
                <w:sz w:val="20"/>
                <w:szCs w:val="20"/>
                <w:lang w:bidi="he-IL"/>
              </w:rPr>
            </w:pPr>
          </w:p>
        </w:tc>
        <w:tc>
          <w:tcPr>
            <w:tcW w:w="2070" w:type="dxa"/>
            <w:tcBorders>
              <w:top w:val="single" w:color="DDDDDD" w:sz="8" w:space="0"/>
              <w:left w:val="nil"/>
              <w:bottom w:val="nil"/>
              <w:right w:val="nil"/>
            </w:tcBorders>
            <w:shd w:val="clear" w:color="auto" w:fill="FFFFFF" w:themeFill="background1"/>
            <w:tcMar/>
          </w:tcPr>
          <w:p w:rsidRPr="00F416BF" w:rsidR="00794580" w:rsidP="1A106A46" w:rsidRDefault="00794580" w14:paraId="5A855CFB" w14:textId="4E7E2000">
            <w:pPr>
              <w:spacing w:after="0"/>
              <w:rPr>
                <w:rFonts w:ascii="Source Sans Pro" w:hAnsi="Source Sans Pro"/>
                <w:color w:val="333333"/>
                <w:sz w:val="20"/>
                <w:szCs w:val="20"/>
                <w:lang w:val="en-US" w:bidi="he-IL"/>
              </w:rPr>
            </w:pPr>
            <w:r w:rsidRPr="1A106A46" w:rsidR="00794580">
              <w:rPr>
                <w:rFonts w:ascii="Source Sans Pro" w:hAnsi="Source Sans Pro"/>
                <w:color w:val="333333"/>
                <w:sz w:val="20"/>
                <w:szCs w:val="20"/>
                <w:lang w:val="en-US" w:bidi="he-IL"/>
              </w:rPr>
              <w:t>range_low</w:t>
            </w:r>
          </w:p>
        </w:tc>
        <w:tc>
          <w:tcPr>
            <w:tcW w:w="1433" w:type="dxa"/>
            <w:tcBorders>
              <w:top w:val="single" w:color="DDDDDD" w:sz="8" w:space="0"/>
              <w:left w:val="nil"/>
              <w:bottom w:val="nil"/>
              <w:right w:val="nil"/>
            </w:tcBorders>
            <w:shd w:val="clear" w:color="auto" w:fill="FFFFFF" w:themeFill="background1"/>
            <w:tcMar/>
          </w:tcPr>
          <w:p w:rsidRPr="001E3962" w:rsidR="00794580" w:rsidP="00794580" w:rsidRDefault="00794580" w14:paraId="432A98C3" w14:textId="77777777">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FFFFF" w:themeFill="background1"/>
            <w:tcMar/>
          </w:tcPr>
          <w:p w:rsidRPr="001E3962" w:rsidR="00794580" w:rsidP="00794580" w:rsidRDefault="00794580" w14:paraId="494CFE85" w14:textId="622BBE26">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float</w:t>
            </w:r>
          </w:p>
        </w:tc>
        <w:tc>
          <w:tcPr>
            <w:tcW w:w="838" w:type="dxa"/>
            <w:tcBorders>
              <w:top w:val="single" w:color="DDDDDD" w:sz="8" w:space="0"/>
              <w:left w:val="nil"/>
              <w:bottom w:val="nil"/>
              <w:right w:val="nil"/>
            </w:tcBorders>
            <w:shd w:val="clear" w:color="auto" w:fill="FFFFFF" w:themeFill="background1"/>
            <w:tcMar/>
          </w:tcPr>
          <w:p w:rsidRPr="001E3962" w:rsidR="00794580" w:rsidP="00794580" w:rsidRDefault="00794580" w14:paraId="29CD1F64" w14:textId="73A4169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A92A65" w:rsidTr="1A106A46" w14:paraId="14C4C7FC"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794580" w:rsidP="00794580" w:rsidRDefault="00794580" w14:paraId="5E875631" w14:textId="77777777">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FFFFF" w:themeFill="background1"/>
            <w:tcMar/>
          </w:tcPr>
          <w:p w:rsidRPr="001E3962" w:rsidR="00794580" w:rsidP="00794580" w:rsidRDefault="00794580" w14:paraId="7EF77C80" w14:textId="77777777">
            <w:pPr>
              <w:spacing w:after="0"/>
              <w:rPr>
                <w:rFonts w:ascii="Source Sans Pro" w:hAnsi="Source Sans Pro"/>
                <w:color w:val="333333"/>
                <w:sz w:val="20"/>
                <w:szCs w:val="20"/>
                <w:lang w:bidi="he-IL"/>
              </w:rPr>
            </w:pPr>
          </w:p>
        </w:tc>
        <w:tc>
          <w:tcPr>
            <w:tcW w:w="1530" w:type="dxa"/>
            <w:tcBorders>
              <w:top w:val="single" w:color="DDDDDD" w:sz="8" w:space="0"/>
              <w:left w:val="nil"/>
              <w:bottom w:val="nil"/>
              <w:right w:val="nil"/>
            </w:tcBorders>
            <w:shd w:val="clear" w:color="auto" w:fill="FFFFFF" w:themeFill="background1"/>
            <w:tcMar/>
          </w:tcPr>
          <w:p w:rsidRPr="001E3962" w:rsidR="00794580" w:rsidP="00794580" w:rsidRDefault="00794580" w14:paraId="2DF68542" w14:textId="77777777">
            <w:pPr>
              <w:spacing w:after="0"/>
              <w:rPr>
                <w:rFonts w:ascii="Source Sans Pro" w:hAnsi="Source Sans Pro"/>
                <w:color w:val="333333"/>
                <w:sz w:val="20"/>
                <w:szCs w:val="20"/>
                <w:lang w:bidi="he-IL"/>
              </w:rPr>
            </w:pPr>
          </w:p>
        </w:tc>
        <w:tc>
          <w:tcPr>
            <w:tcW w:w="2070" w:type="dxa"/>
            <w:tcBorders>
              <w:top w:val="single" w:color="DDDDDD" w:sz="8" w:space="0"/>
              <w:left w:val="nil"/>
              <w:bottom w:val="nil"/>
              <w:right w:val="nil"/>
            </w:tcBorders>
            <w:shd w:val="clear" w:color="auto" w:fill="FFFFFF" w:themeFill="background1"/>
            <w:tcMar/>
          </w:tcPr>
          <w:p w:rsidRPr="00F416BF" w:rsidR="00794580" w:rsidP="1A106A46" w:rsidRDefault="00794580" w14:paraId="76635521" w14:textId="7902D5CC">
            <w:pPr>
              <w:spacing w:after="0"/>
              <w:rPr>
                <w:rFonts w:ascii="Source Sans Pro" w:hAnsi="Source Sans Pro"/>
                <w:color w:val="333333"/>
                <w:sz w:val="20"/>
                <w:szCs w:val="20"/>
                <w:lang w:val="en-US" w:bidi="he-IL"/>
              </w:rPr>
            </w:pPr>
            <w:r w:rsidRPr="1A106A46" w:rsidR="00794580">
              <w:rPr>
                <w:rFonts w:ascii="Source Sans Pro" w:hAnsi="Source Sans Pro"/>
                <w:color w:val="333333"/>
                <w:sz w:val="20"/>
                <w:szCs w:val="20"/>
                <w:lang w:val="en-US" w:bidi="he-IL"/>
              </w:rPr>
              <w:t>range_high</w:t>
            </w:r>
          </w:p>
        </w:tc>
        <w:tc>
          <w:tcPr>
            <w:tcW w:w="1433" w:type="dxa"/>
            <w:tcBorders>
              <w:top w:val="single" w:color="DDDDDD" w:sz="8" w:space="0"/>
              <w:left w:val="nil"/>
              <w:bottom w:val="nil"/>
              <w:right w:val="nil"/>
            </w:tcBorders>
            <w:shd w:val="clear" w:color="auto" w:fill="FFFFFF" w:themeFill="background1"/>
            <w:tcMar/>
          </w:tcPr>
          <w:p w:rsidRPr="001E3962" w:rsidR="00794580" w:rsidP="00794580" w:rsidRDefault="00794580" w14:paraId="4F040409" w14:textId="77777777">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FFFFF" w:themeFill="background1"/>
            <w:tcMar/>
          </w:tcPr>
          <w:p w:rsidRPr="001E3962" w:rsidR="00794580" w:rsidP="00794580" w:rsidRDefault="00794580" w14:paraId="5BC5D104" w14:textId="54334C54">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float</w:t>
            </w:r>
          </w:p>
        </w:tc>
        <w:tc>
          <w:tcPr>
            <w:tcW w:w="838" w:type="dxa"/>
            <w:tcBorders>
              <w:top w:val="single" w:color="DDDDDD" w:sz="8" w:space="0"/>
              <w:left w:val="nil"/>
              <w:bottom w:val="nil"/>
              <w:right w:val="nil"/>
            </w:tcBorders>
            <w:shd w:val="clear" w:color="auto" w:fill="FFFFFF" w:themeFill="background1"/>
            <w:tcMar/>
          </w:tcPr>
          <w:p w:rsidRPr="001E3962" w:rsidR="00794580" w:rsidP="00794580" w:rsidRDefault="00794580" w14:paraId="4EF0745F" w14:textId="76835C46">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A92A65" w:rsidTr="1A106A46" w14:paraId="73F5F0AC"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794580" w:rsidP="1A106A46" w:rsidRDefault="000A4965" w14:paraId="401C9A3F" w14:textId="6C5F51C7">
            <w:pPr>
              <w:spacing w:after="0"/>
              <w:rPr>
                <w:rFonts w:ascii="Source Sans Pro" w:hAnsi="Source Sans Pro"/>
                <w:color w:val="333333"/>
                <w:sz w:val="20"/>
                <w:szCs w:val="20"/>
                <w:lang w:val="en-US" w:bidi="he-IL"/>
              </w:rPr>
            </w:pPr>
            <w:r w:rsidRPr="1A106A46" w:rsidR="000A4965">
              <w:rPr>
                <w:sz w:val="22"/>
                <w:szCs w:val="22"/>
                <w:lang w:val="en-US"/>
              </w:rPr>
              <w:t>"</w:t>
            </w:r>
            <w:r w:rsidRPr="1A106A46" w:rsidR="000A4965">
              <w:rPr>
                <w:sz w:val="22"/>
                <w:szCs w:val="22"/>
                <w:lang w:val="en-US"/>
              </w:rPr>
              <w:t>participant"</w:t>
            </w:r>
            <w:r w:rsidRPr="1A106A46" w:rsidR="000A4965">
              <w:rPr>
                <w:sz w:val="22"/>
                <w:szCs w:val="22"/>
                <w:lang w:val="en-US"/>
              </w:rPr>
              <w:t>.</w:t>
            </w:r>
            <w:r w:rsidRPr="1A106A46" w:rsidR="000A4965">
              <w:rPr>
                <w:sz w:val="22"/>
                <w:szCs w:val="22"/>
                <w:lang w:val="en-US"/>
              </w:rPr>
              <w:t>"individual"</w:t>
            </w:r>
            <w:r w:rsidRPr="1A106A46" w:rsidR="000A4965">
              <w:rPr>
                <w:sz w:val="22"/>
                <w:szCs w:val="22"/>
                <w:lang w:val="en-US"/>
              </w:rPr>
              <w:t>.</w:t>
            </w:r>
            <w:r w:rsidRPr="1A106A46" w:rsidR="000A4965">
              <w:rPr>
                <w:sz w:val="22"/>
                <w:szCs w:val="22"/>
                <w:lang w:val="en-US"/>
              </w:rPr>
              <w:t>"display</w:t>
            </w:r>
            <w:r w:rsidRPr="1A106A46" w:rsidR="000A4965">
              <w:rPr>
                <w:sz w:val="22"/>
                <w:szCs w:val="22"/>
                <w:lang w:val="en-US"/>
              </w:rPr>
              <w:t>"</w:t>
            </w:r>
          </w:p>
        </w:tc>
        <w:tc>
          <w:tcPr>
            <w:tcW w:w="1620" w:type="dxa"/>
            <w:tcBorders>
              <w:top w:val="single" w:color="DDDDDD" w:sz="8" w:space="0"/>
              <w:left w:val="nil"/>
              <w:bottom w:val="nil"/>
              <w:right w:val="nil"/>
            </w:tcBorders>
            <w:shd w:val="clear" w:color="auto" w:fill="FFFFFF" w:themeFill="background1"/>
            <w:tcMar/>
          </w:tcPr>
          <w:p w:rsidRPr="001E3962" w:rsidR="00794580" w:rsidP="00794580" w:rsidRDefault="000A4965" w14:paraId="277D5DA8" w14:textId="5D6CD061">
            <w:pPr>
              <w:spacing w:after="0"/>
              <w:rPr>
                <w:rFonts w:ascii="Source Sans Pro" w:hAnsi="Source Sans Pro"/>
                <w:color w:val="333333"/>
                <w:sz w:val="20"/>
                <w:szCs w:val="20"/>
                <w:lang w:bidi="he-IL"/>
              </w:rPr>
            </w:pPr>
            <w:r w:rsidRPr="0011021F">
              <w:rPr>
                <w:sz w:val="22"/>
                <w:szCs w:val="22"/>
              </w:rPr>
              <w:t>Dr. Francisco472 Gusikowski974</w:t>
            </w:r>
          </w:p>
        </w:tc>
        <w:tc>
          <w:tcPr>
            <w:tcW w:w="1530" w:type="dxa"/>
            <w:tcBorders>
              <w:top w:val="single" w:color="DDDDDD" w:sz="8" w:space="0"/>
              <w:left w:val="nil"/>
              <w:bottom w:val="nil"/>
              <w:right w:val="nil"/>
            </w:tcBorders>
            <w:shd w:val="clear" w:color="auto" w:fill="FFFFFF" w:themeFill="background1"/>
            <w:tcMar/>
          </w:tcPr>
          <w:p w:rsidRPr="009D5207" w:rsidR="00794580" w:rsidP="00794580" w:rsidRDefault="00FE635B" w14:paraId="1F82100C" w14:textId="7DB06DC9">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Link the related from the Encounter related resource type</w:t>
            </w:r>
          </w:p>
        </w:tc>
        <w:tc>
          <w:tcPr>
            <w:tcW w:w="2070" w:type="dxa"/>
            <w:tcBorders>
              <w:top w:val="single" w:color="DDDDDD" w:sz="8" w:space="0"/>
              <w:left w:val="nil"/>
              <w:bottom w:val="nil"/>
              <w:right w:val="nil"/>
            </w:tcBorders>
            <w:shd w:val="clear" w:color="auto" w:fill="FFFFFF" w:themeFill="background1"/>
            <w:tcMar/>
          </w:tcPr>
          <w:p w:rsidRPr="00F416BF" w:rsidR="00794580" w:rsidP="00794580" w:rsidRDefault="00794580" w14:paraId="08536176" w14:textId="2877D81A">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provider_id</w:t>
            </w:r>
          </w:p>
        </w:tc>
        <w:tc>
          <w:tcPr>
            <w:tcW w:w="1433" w:type="dxa"/>
            <w:tcBorders>
              <w:top w:val="single" w:color="DDDDDD" w:sz="8" w:space="0"/>
              <w:left w:val="nil"/>
              <w:bottom w:val="nil"/>
              <w:right w:val="nil"/>
            </w:tcBorders>
            <w:shd w:val="clear" w:color="auto" w:fill="FFFFFF" w:themeFill="background1"/>
            <w:tcMar/>
          </w:tcPr>
          <w:p w:rsidRPr="009D5207" w:rsidR="00794580" w:rsidP="00794580" w:rsidRDefault="00553A90" w14:paraId="0B7E8577" w14:textId="12AC6B8C">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ID from provider table</w:t>
            </w:r>
          </w:p>
        </w:tc>
        <w:tc>
          <w:tcPr>
            <w:tcW w:w="1170" w:type="dxa"/>
            <w:tcBorders>
              <w:top w:val="single" w:color="DDDDDD" w:sz="8" w:space="0"/>
              <w:left w:val="nil"/>
              <w:bottom w:val="nil"/>
              <w:right w:val="nil"/>
            </w:tcBorders>
            <w:shd w:val="clear" w:color="auto" w:fill="FFFFFF" w:themeFill="background1"/>
            <w:tcMar/>
          </w:tcPr>
          <w:p w:rsidRPr="001E3962" w:rsidR="00794580" w:rsidP="00794580" w:rsidRDefault="00794580" w14:paraId="01CEAB7C" w14:textId="681BBF1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794580" w:rsidP="00794580" w:rsidRDefault="00794580" w14:paraId="70956FB0" w14:textId="50FBAC86">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A92A65" w:rsidTr="1A106A46" w14:paraId="3C277DB0" w14:textId="77777777">
        <w:trPr>
          <w:trHeight w:val="315"/>
        </w:trPr>
        <w:tc>
          <w:tcPr>
            <w:tcW w:w="2340" w:type="dxa"/>
            <w:tcBorders>
              <w:top w:val="single" w:color="DDDDDD" w:sz="8" w:space="0"/>
              <w:left w:val="nil"/>
              <w:bottom w:val="nil"/>
              <w:right w:val="nil"/>
            </w:tcBorders>
            <w:shd w:val="clear" w:color="auto" w:fill="FFFFFF" w:themeFill="background1"/>
            <w:tcMar/>
          </w:tcPr>
          <w:p w:rsidRPr="009D5207" w:rsidR="003D3EC5" w:rsidP="003D3EC5" w:rsidRDefault="00372859" w14:paraId="1BC638D9" w14:textId="4F0A7087">
            <w:pPr>
              <w:spacing w:after="0"/>
              <w:rPr>
                <w:rFonts w:ascii="Source Sans Pro" w:hAnsi="Source Sans Pro"/>
                <w:color w:val="333333"/>
                <w:sz w:val="20"/>
                <w:szCs w:val="20"/>
                <w:lang w:val="en-US" w:bidi="he-IL"/>
              </w:rPr>
            </w:pPr>
            <w:r w:rsidRPr="0011021F">
              <w:rPr>
                <w:sz w:val="22"/>
                <w:szCs w:val="22"/>
              </w:rPr>
              <w:t>"</w:t>
            </w:r>
            <w:r>
              <w:rPr>
                <w:sz w:val="22"/>
                <w:szCs w:val="22"/>
              </w:rPr>
              <w:t>context</w:t>
            </w:r>
            <w:r w:rsidRPr="0011021F">
              <w:rPr>
                <w:sz w:val="22"/>
                <w:szCs w:val="22"/>
              </w:rPr>
              <w:t>"</w:t>
            </w:r>
            <w:r>
              <w:rPr>
                <w:sz w:val="22"/>
                <w:szCs w:val="22"/>
              </w:rPr>
              <w:t>.</w:t>
            </w:r>
            <w:r w:rsidRPr="0011021F">
              <w:rPr>
                <w:sz w:val="22"/>
                <w:szCs w:val="22"/>
              </w:rPr>
              <w:t xml:space="preserve">       "reference</w:t>
            </w:r>
            <w:r>
              <w:rPr>
                <w:sz w:val="22"/>
                <w:szCs w:val="22"/>
              </w:rPr>
              <w:t>”.</w:t>
            </w:r>
            <w:r w:rsidRPr="0011021F">
              <w:rPr>
                <w:sz w:val="22"/>
                <w:szCs w:val="22"/>
              </w:rPr>
              <w:t>"urn:uuid</w:t>
            </w:r>
          </w:p>
        </w:tc>
        <w:tc>
          <w:tcPr>
            <w:tcW w:w="1620" w:type="dxa"/>
            <w:tcBorders>
              <w:top w:val="single" w:color="DDDDDD" w:sz="8" w:space="0"/>
              <w:left w:val="nil"/>
              <w:bottom w:val="nil"/>
              <w:right w:val="nil"/>
            </w:tcBorders>
            <w:shd w:val="clear" w:color="auto" w:fill="FFFFFF" w:themeFill="background1"/>
            <w:tcMar/>
          </w:tcPr>
          <w:p w:rsidRPr="001E3962" w:rsidR="003D3EC5" w:rsidP="003D3EC5" w:rsidRDefault="003D3EC5" w14:paraId="0CAF0A12" w14:textId="383B044E">
            <w:pPr>
              <w:spacing w:after="0"/>
              <w:rPr>
                <w:rFonts w:ascii="Source Sans Pro" w:hAnsi="Source Sans Pro"/>
                <w:color w:val="333333"/>
                <w:sz w:val="20"/>
                <w:szCs w:val="20"/>
                <w:lang w:bidi="he-IL"/>
              </w:rPr>
            </w:pPr>
            <w:r w:rsidRPr="003D3EC5">
              <w:rPr>
                <w:rFonts w:ascii="Source Sans Pro" w:hAnsi="Source Sans Pro"/>
                <w:color w:val="333333"/>
                <w:sz w:val="20"/>
                <w:szCs w:val="20"/>
                <w:lang w:bidi="he-IL"/>
              </w:rPr>
              <w:t>08fd968f-bf87-723d-ce42-2b844106e4d1</w:t>
            </w:r>
          </w:p>
        </w:tc>
        <w:tc>
          <w:tcPr>
            <w:tcW w:w="1530" w:type="dxa"/>
            <w:tcBorders>
              <w:top w:val="single" w:color="DDDDDD" w:sz="8" w:space="0"/>
              <w:left w:val="nil"/>
              <w:bottom w:val="nil"/>
              <w:right w:val="nil"/>
            </w:tcBorders>
            <w:shd w:val="clear" w:color="auto" w:fill="FFFFFF" w:themeFill="background1"/>
            <w:tcMar/>
          </w:tcPr>
          <w:p w:rsidRPr="001E3962" w:rsidR="003D3EC5" w:rsidP="003D3EC5" w:rsidRDefault="006D45BA" w14:paraId="4A72E851" w14:textId="21979451">
            <w:pPr>
              <w:spacing w:after="0"/>
              <w:rPr>
                <w:rFonts w:ascii="Source Sans Pro" w:hAnsi="Source Sans Pro"/>
                <w:color w:val="333333"/>
                <w:sz w:val="20"/>
                <w:szCs w:val="20"/>
                <w:rtl/>
                <w:lang w:bidi="he-IL"/>
              </w:rPr>
            </w:pPr>
            <w:r>
              <w:rPr>
                <w:rFonts w:ascii="Source Sans Pro" w:hAnsi="Source Sans Pro"/>
                <w:color w:val="333333"/>
                <w:sz w:val="20"/>
                <w:szCs w:val="20"/>
                <w:lang w:val="en-US" w:bidi="he-IL"/>
              </w:rPr>
              <w:t>Need to link from VISIT_OCURRENCE table with a join to Visit_Source_Value</w:t>
            </w:r>
          </w:p>
        </w:tc>
        <w:tc>
          <w:tcPr>
            <w:tcW w:w="2070" w:type="dxa"/>
            <w:tcBorders>
              <w:top w:val="single" w:color="DDDDDD" w:sz="8" w:space="0"/>
              <w:left w:val="nil"/>
              <w:bottom w:val="nil"/>
              <w:right w:val="nil"/>
            </w:tcBorders>
            <w:shd w:val="clear" w:color="auto" w:fill="FFFFFF" w:themeFill="background1"/>
            <w:tcMar/>
          </w:tcPr>
          <w:p w:rsidRPr="00F416BF" w:rsidR="003D3EC5" w:rsidP="003D3EC5" w:rsidRDefault="003D3EC5" w14:paraId="5785F02B" w14:textId="62167635">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visit_occurrence_id</w:t>
            </w:r>
          </w:p>
        </w:tc>
        <w:tc>
          <w:tcPr>
            <w:tcW w:w="1433" w:type="dxa"/>
            <w:tcBorders>
              <w:top w:val="single" w:color="DDDDDD" w:sz="8" w:space="0"/>
              <w:left w:val="nil"/>
              <w:bottom w:val="nil"/>
              <w:right w:val="nil"/>
            </w:tcBorders>
            <w:shd w:val="clear" w:color="auto" w:fill="FFFFFF" w:themeFill="background1"/>
            <w:tcMar/>
          </w:tcPr>
          <w:p w:rsidRPr="001E3962" w:rsidR="003D3EC5" w:rsidP="003D3EC5" w:rsidRDefault="003D3EC5" w14:paraId="24BDA009" w14:textId="77AB0EED">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FFFFF" w:themeFill="background1"/>
            <w:tcMar/>
          </w:tcPr>
          <w:p w:rsidRPr="001E3962" w:rsidR="003D3EC5" w:rsidP="003D3EC5" w:rsidRDefault="003D3EC5" w14:paraId="485B8F9E" w14:textId="0FD2CAE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3D3EC5" w:rsidP="003D3EC5" w:rsidRDefault="003D3EC5" w14:paraId="7BA16CBF" w14:textId="2B35E73F">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A92A65" w:rsidTr="1A106A46" w14:paraId="62DF0159"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3D3EC5" w:rsidP="003D3EC5" w:rsidRDefault="003D3EC5" w14:paraId="20BE6221" w14:textId="77777777">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FFFFF" w:themeFill="background1"/>
            <w:tcMar/>
          </w:tcPr>
          <w:p w:rsidRPr="001E3962" w:rsidR="003D3EC5" w:rsidP="003D3EC5" w:rsidRDefault="003D3EC5" w14:paraId="5E0A9997" w14:textId="77777777">
            <w:pPr>
              <w:spacing w:after="0"/>
              <w:rPr>
                <w:rFonts w:ascii="Source Sans Pro" w:hAnsi="Source Sans Pro"/>
                <w:color w:val="333333"/>
                <w:sz w:val="20"/>
                <w:szCs w:val="20"/>
                <w:lang w:bidi="he-IL"/>
              </w:rPr>
            </w:pPr>
          </w:p>
        </w:tc>
        <w:tc>
          <w:tcPr>
            <w:tcW w:w="1530" w:type="dxa"/>
            <w:tcBorders>
              <w:top w:val="single" w:color="DDDDDD" w:sz="8" w:space="0"/>
              <w:left w:val="nil"/>
              <w:bottom w:val="nil"/>
              <w:right w:val="nil"/>
            </w:tcBorders>
            <w:shd w:val="clear" w:color="auto" w:fill="FFFFFF" w:themeFill="background1"/>
            <w:tcMar/>
          </w:tcPr>
          <w:p w:rsidRPr="001E3962" w:rsidR="003D3EC5" w:rsidP="003D3EC5" w:rsidRDefault="003D3EC5" w14:paraId="0BD420E3" w14:textId="77777777">
            <w:pPr>
              <w:spacing w:after="0"/>
              <w:rPr>
                <w:rFonts w:ascii="Source Sans Pro" w:hAnsi="Source Sans Pro"/>
                <w:color w:val="333333"/>
                <w:sz w:val="20"/>
                <w:szCs w:val="20"/>
                <w:lang w:bidi="he-IL"/>
              </w:rPr>
            </w:pPr>
          </w:p>
        </w:tc>
        <w:tc>
          <w:tcPr>
            <w:tcW w:w="2070" w:type="dxa"/>
            <w:tcBorders>
              <w:top w:val="single" w:color="DDDDDD" w:sz="8" w:space="0"/>
              <w:left w:val="nil"/>
              <w:bottom w:val="nil"/>
              <w:right w:val="nil"/>
            </w:tcBorders>
            <w:shd w:val="clear" w:color="auto" w:fill="FFFFFF" w:themeFill="background1"/>
            <w:tcMar/>
          </w:tcPr>
          <w:p w:rsidRPr="00F416BF" w:rsidR="003D3EC5" w:rsidP="1A106A46" w:rsidRDefault="003D3EC5" w14:paraId="79DD1B98" w14:textId="4DF517D4">
            <w:pPr>
              <w:spacing w:after="0"/>
              <w:rPr>
                <w:rFonts w:ascii="Source Sans Pro" w:hAnsi="Source Sans Pro"/>
                <w:color w:val="333333"/>
                <w:sz w:val="20"/>
                <w:szCs w:val="20"/>
                <w:lang w:val="en-US" w:bidi="he-IL"/>
              </w:rPr>
            </w:pPr>
            <w:r w:rsidRPr="1A106A46" w:rsidR="003D3EC5">
              <w:rPr>
                <w:rFonts w:ascii="Source Sans Pro" w:hAnsi="Source Sans Pro"/>
                <w:color w:val="333333"/>
                <w:sz w:val="20"/>
                <w:szCs w:val="20"/>
                <w:lang w:val="en-US" w:bidi="he-IL"/>
              </w:rPr>
              <w:t>visit_detail_id</w:t>
            </w:r>
          </w:p>
        </w:tc>
        <w:tc>
          <w:tcPr>
            <w:tcW w:w="1433" w:type="dxa"/>
            <w:tcBorders>
              <w:top w:val="single" w:color="DDDDDD" w:sz="8" w:space="0"/>
              <w:left w:val="nil"/>
              <w:bottom w:val="nil"/>
              <w:right w:val="nil"/>
            </w:tcBorders>
            <w:shd w:val="clear" w:color="auto" w:fill="FFFFFF" w:themeFill="background1"/>
            <w:tcMar/>
          </w:tcPr>
          <w:p w:rsidRPr="001E3962" w:rsidR="003D3EC5" w:rsidP="003D3EC5" w:rsidRDefault="003D3EC5" w14:paraId="3E89DBFD" w14:textId="77777777">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FFFFF" w:themeFill="background1"/>
            <w:tcMar/>
          </w:tcPr>
          <w:p w:rsidRPr="001E3962" w:rsidR="003D3EC5" w:rsidP="003D3EC5" w:rsidRDefault="003D3EC5" w14:paraId="3278A21C" w14:textId="19B136A3">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3D3EC5" w:rsidP="003D3EC5" w:rsidRDefault="003D3EC5" w14:paraId="58EFEACE" w14:textId="6C0D0389">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A92A65" w:rsidTr="1A106A46" w14:paraId="02BCF567"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3D3EC5" w:rsidP="003D3EC5" w:rsidRDefault="003D3EC5" w14:paraId="73CBA804" w14:textId="7863A57B">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Code.Coding.Code</w:t>
            </w:r>
          </w:p>
        </w:tc>
        <w:tc>
          <w:tcPr>
            <w:tcW w:w="1620" w:type="dxa"/>
            <w:tcBorders>
              <w:top w:val="single" w:color="DDDDDD" w:sz="8" w:space="0"/>
              <w:left w:val="nil"/>
              <w:bottom w:val="nil"/>
              <w:right w:val="nil"/>
            </w:tcBorders>
            <w:shd w:val="clear" w:color="auto" w:fill="FFFFFF" w:themeFill="background1"/>
            <w:tcMar/>
          </w:tcPr>
          <w:p w:rsidRPr="001E3962" w:rsidR="003D3EC5" w:rsidP="003D3EC5" w:rsidRDefault="003D3EC5" w14:paraId="0D7ED98B" w14:textId="4DEF57C6">
            <w:pPr>
              <w:spacing w:after="0"/>
              <w:rPr>
                <w:rFonts w:ascii="Source Sans Pro" w:hAnsi="Source Sans Pro"/>
                <w:color w:val="333333"/>
                <w:sz w:val="20"/>
                <w:szCs w:val="20"/>
                <w:lang w:bidi="he-IL"/>
              </w:rPr>
            </w:pPr>
            <w:r w:rsidRPr="00E71626">
              <w:rPr>
                <w:rFonts w:ascii="Source Sans Pro" w:hAnsi="Source Sans Pro"/>
                <w:color w:val="333333"/>
                <w:sz w:val="20"/>
                <w:szCs w:val="20"/>
                <w:lang w:bidi="he-IL"/>
              </w:rPr>
              <w:t>8302-2</w:t>
            </w:r>
          </w:p>
        </w:tc>
        <w:tc>
          <w:tcPr>
            <w:tcW w:w="1530" w:type="dxa"/>
            <w:tcBorders>
              <w:top w:val="single" w:color="DDDDDD" w:sz="8" w:space="0"/>
              <w:left w:val="nil"/>
              <w:bottom w:val="nil"/>
              <w:right w:val="nil"/>
            </w:tcBorders>
            <w:shd w:val="clear" w:color="auto" w:fill="FFFFFF" w:themeFill="background1"/>
            <w:tcMar/>
          </w:tcPr>
          <w:p w:rsidRPr="009D5207" w:rsidR="003D3EC5" w:rsidP="003D3EC5" w:rsidRDefault="003D3EC5" w14:paraId="2D5B82ED" w14:textId="306506B8">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As-Is</w:t>
            </w:r>
          </w:p>
        </w:tc>
        <w:tc>
          <w:tcPr>
            <w:tcW w:w="2070" w:type="dxa"/>
            <w:tcBorders>
              <w:top w:val="single" w:color="DDDDDD" w:sz="8" w:space="0"/>
              <w:left w:val="nil"/>
              <w:bottom w:val="nil"/>
              <w:right w:val="nil"/>
            </w:tcBorders>
            <w:shd w:val="clear" w:color="auto" w:fill="FFFFFF" w:themeFill="background1"/>
            <w:tcMar/>
          </w:tcPr>
          <w:p w:rsidRPr="00F416BF" w:rsidR="003D3EC5" w:rsidP="1A106A46" w:rsidRDefault="003D3EC5" w14:paraId="03D7D53C" w14:textId="4A4D9754">
            <w:pPr>
              <w:spacing w:after="0"/>
              <w:rPr>
                <w:rFonts w:ascii="Source Sans Pro" w:hAnsi="Source Sans Pro"/>
                <w:color w:val="333333"/>
                <w:sz w:val="20"/>
                <w:szCs w:val="20"/>
                <w:lang w:val="en-US" w:bidi="he-IL"/>
              </w:rPr>
            </w:pPr>
            <w:r w:rsidRPr="1A106A46" w:rsidR="003D3EC5">
              <w:rPr>
                <w:rFonts w:ascii="Source Sans Pro" w:hAnsi="Source Sans Pro"/>
                <w:color w:val="333333"/>
                <w:sz w:val="20"/>
                <w:szCs w:val="20"/>
                <w:lang w:val="en-US" w:bidi="he-IL"/>
              </w:rPr>
              <w:t>measurement_source_value</w:t>
            </w:r>
          </w:p>
        </w:tc>
        <w:tc>
          <w:tcPr>
            <w:tcW w:w="1433" w:type="dxa"/>
            <w:tcBorders>
              <w:top w:val="single" w:color="DDDDDD" w:sz="8" w:space="0"/>
              <w:left w:val="nil"/>
              <w:bottom w:val="nil"/>
              <w:right w:val="nil"/>
            </w:tcBorders>
            <w:shd w:val="clear" w:color="auto" w:fill="FFFFFF" w:themeFill="background1"/>
            <w:tcMar/>
          </w:tcPr>
          <w:p w:rsidRPr="001E3962" w:rsidR="003D3EC5" w:rsidP="003D3EC5" w:rsidRDefault="003D3EC5" w14:paraId="4A5EAE18" w14:textId="1D444980">
            <w:pPr>
              <w:spacing w:after="0"/>
              <w:rPr>
                <w:rFonts w:ascii="Source Sans Pro" w:hAnsi="Source Sans Pro"/>
                <w:color w:val="333333"/>
                <w:sz w:val="20"/>
                <w:szCs w:val="20"/>
                <w:lang w:bidi="he-IL"/>
              </w:rPr>
            </w:pPr>
            <w:r w:rsidRPr="00E71626">
              <w:rPr>
                <w:rFonts w:ascii="Source Sans Pro" w:hAnsi="Source Sans Pro"/>
                <w:color w:val="333333"/>
                <w:sz w:val="20"/>
                <w:szCs w:val="20"/>
                <w:lang w:bidi="he-IL"/>
              </w:rPr>
              <w:t>8302-2</w:t>
            </w:r>
          </w:p>
        </w:tc>
        <w:tc>
          <w:tcPr>
            <w:tcW w:w="1170" w:type="dxa"/>
            <w:tcBorders>
              <w:top w:val="single" w:color="DDDDDD" w:sz="8" w:space="0"/>
              <w:left w:val="nil"/>
              <w:bottom w:val="nil"/>
              <w:right w:val="nil"/>
            </w:tcBorders>
            <w:shd w:val="clear" w:color="auto" w:fill="FFFFFF" w:themeFill="background1"/>
            <w:tcMar/>
          </w:tcPr>
          <w:p w:rsidRPr="001E3962" w:rsidR="003D3EC5" w:rsidP="1A106A46" w:rsidRDefault="003D3EC5" w14:paraId="0A1C1EA4" w14:textId="49C94B68">
            <w:pPr>
              <w:spacing w:after="0"/>
              <w:rPr>
                <w:rFonts w:ascii="Source Sans Pro" w:hAnsi="Source Sans Pro"/>
                <w:color w:val="333333"/>
                <w:sz w:val="20"/>
                <w:szCs w:val="20"/>
                <w:lang w:val="en-US" w:bidi="he-IL"/>
              </w:rPr>
            </w:pPr>
            <w:r w:rsidRPr="1A106A46" w:rsidR="003D3EC5">
              <w:rPr>
                <w:rFonts w:ascii="Source Sans Pro" w:hAnsi="Source Sans Pro"/>
                <w:color w:val="333333"/>
                <w:sz w:val="20"/>
                <w:szCs w:val="20"/>
                <w:lang w:val="en-US" w:bidi="he-IL"/>
              </w:rPr>
              <w:t>varchar(</w:t>
            </w:r>
            <w:r w:rsidRPr="1A106A46" w:rsidR="003D3EC5">
              <w:rPr>
                <w:rFonts w:ascii="Source Sans Pro" w:hAnsi="Source Sans Pro"/>
                <w:color w:val="333333"/>
                <w:sz w:val="20"/>
                <w:szCs w:val="20"/>
                <w:lang w:val="en-US" w:bidi="he-IL"/>
              </w:rPr>
              <w:t>50)</w:t>
            </w:r>
          </w:p>
        </w:tc>
        <w:tc>
          <w:tcPr>
            <w:tcW w:w="838" w:type="dxa"/>
            <w:tcBorders>
              <w:top w:val="single" w:color="DDDDDD" w:sz="8" w:space="0"/>
              <w:left w:val="nil"/>
              <w:bottom w:val="nil"/>
              <w:right w:val="nil"/>
            </w:tcBorders>
            <w:shd w:val="clear" w:color="auto" w:fill="FFFFFF" w:themeFill="background1"/>
            <w:tcMar/>
          </w:tcPr>
          <w:p w:rsidRPr="001E3962" w:rsidR="003D3EC5" w:rsidP="003D3EC5" w:rsidRDefault="003D3EC5" w14:paraId="73D023C3" w14:textId="03DFE268">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A92A65" w:rsidTr="1A106A46" w14:paraId="53AF20EF"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3D3EC5" w:rsidP="003D3EC5" w:rsidRDefault="003D3EC5" w14:paraId="10D58621" w14:textId="069E1CEE">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Code.Coding.Code</w:t>
            </w:r>
          </w:p>
        </w:tc>
        <w:tc>
          <w:tcPr>
            <w:tcW w:w="1620" w:type="dxa"/>
            <w:tcBorders>
              <w:top w:val="single" w:color="DDDDDD" w:sz="8" w:space="0"/>
              <w:left w:val="nil"/>
              <w:bottom w:val="nil"/>
              <w:right w:val="nil"/>
            </w:tcBorders>
            <w:shd w:val="clear" w:color="auto" w:fill="FFFFFF" w:themeFill="background1"/>
            <w:tcMar/>
          </w:tcPr>
          <w:p w:rsidRPr="001E3962" w:rsidR="003D3EC5" w:rsidP="003D3EC5" w:rsidRDefault="003D3EC5" w14:paraId="177F3F63" w14:textId="5EB13992">
            <w:pPr>
              <w:spacing w:after="0"/>
              <w:rPr>
                <w:rFonts w:ascii="Source Sans Pro" w:hAnsi="Source Sans Pro"/>
                <w:color w:val="333333"/>
                <w:sz w:val="20"/>
                <w:szCs w:val="20"/>
                <w:lang w:bidi="he-IL"/>
              </w:rPr>
            </w:pPr>
            <w:r w:rsidRPr="00E71626">
              <w:rPr>
                <w:rFonts w:ascii="Source Sans Pro" w:hAnsi="Source Sans Pro"/>
                <w:color w:val="333333"/>
                <w:sz w:val="20"/>
                <w:szCs w:val="20"/>
                <w:lang w:bidi="he-IL"/>
              </w:rPr>
              <w:t>8302-2</w:t>
            </w:r>
          </w:p>
        </w:tc>
        <w:tc>
          <w:tcPr>
            <w:tcW w:w="1530" w:type="dxa"/>
            <w:tcBorders>
              <w:top w:val="single" w:color="DDDDDD" w:sz="8" w:space="0"/>
              <w:left w:val="nil"/>
              <w:bottom w:val="nil"/>
              <w:right w:val="nil"/>
            </w:tcBorders>
            <w:shd w:val="clear" w:color="auto" w:fill="FFFFFF" w:themeFill="background1"/>
            <w:tcMar/>
          </w:tcPr>
          <w:p w:rsidRPr="001E3962" w:rsidR="003D3EC5" w:rsidP="003D3EC5" w:rsidRDefault="003D3EC5" w14:paraId="508C6494" w14:textId="08CA2EFB">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Related OMOP concept_ID</w:t>
            </w:r>
          </w:p>
        </w:tc>
        <w:tc>
          <w:tcPr>
            <w:tcW w:w="2070" w:type="dxa"/>
            <w:tcBorders>
              <w:top w:val="single" w:color="DDDDDD" w:sz="8" w:space="0"/>
              <w:left w:val="nil"/>
              <w:bottom w:val="nil"/>
              <w:right w:val="nil"/>
            </w:tcBorders>
            <w:shd w:val="clear" w:color="auto" w:fill="FFFFFF" w:themeFill="background1"/>
            <w:tcMar/>
          </w:tcPr>
          <w:p w:rsidRPr="00F416BF" w:rsidR="003D3EC5" w:rsidP="1A106A46" w:rsidRDefault="003D3EC5" w14:paraId="6EE1F892" w14:textId="3EFD53AC">
            <w:pPr>
              <w:spacing w:after="0"/>
              <w:rPr>
                <w:rFonts w:ascii="Source Sans Pro" w:hAnsi="Source Sans Pro"/>
                <w:color w:val="333333"/>
                <w:sz w:val="20"/>
                <w:szCs w:val="20"/>
                <w:lang w:val="en-US" w:bidi="he-IL"/>
              </w:rPr>
            </w:pPr>
            <w:r w:rsidRPr="1A106A46" w:rsidR="003D3EC5">
              <w:rPr>
                <w:rFonts w:ascii="Source Sans Pro" w:hAnsi="Source Sans Pro"/>
                <w:color w:val="333333"/>
                <w:sz w:val="20"/>
                <w:szCs w:val="20"/>
                <w:lang w:val="en-US" w:bidi="he-IL"/>
              </w:rPr>
              <w:t>measurement_source_concept_id</w:t>
            </w:r>
          </w:p>
        </w:tc>
        <w:tc>
          <w:tcPr>
            <w:tcW w:w="1433" w:type="dxa"/>
            <w:tcBorders>
              <w:top w:val="single" w:color="DDDDDD" w:sz="8" w:space="0"/>
              <w:left w:val="nil"/>
              <w:bottom w:val="nil"/>
              <w:right w:val="nil"/>
            </w:tcBorders>
            <w:shd w:val="clear" w:color="auto" w:fill="FFFFFF" w:themeFill="background1"/>
            <w:tcMar/>
          </w:tcPr>
          <w:p w:rsidRPr="001E3962" w:rsidR="003D3EC5" w:rsidP="003D3EC5" w:rsidRDefault="003D3EC5" w14:paraId="00CB257C" w14:textId="19ABB1A2">
            <w:pPr>
              <w:spacing w:after="0"/>
              <w:rPr>
                <w:rFonts w:ascii="Source Sans Pro" w:hAnsi="Source Sans Pro"/>
                <w:color w:val="333333"/>
                <w:sz w:val="20"/>
                <w:szCs w:val="20"/>
                <w:rtl/>
                <w:lang w:bidi="he-IL"/>
              </w:rPr>
            </w:pPr>
            <w:r w:rsidRPr="00E71626">
              <w:rPr>
                <w:rFonts w:ascii="Source Sans Pro" w:hAnsi="Source Sans Pro"/>
                <w:color w:val="333333"/>
                <w:sz w:val="20"/>
                <w:szCs w:val="20"/>
                <w:lang w:bidi="he-IL"/>
              </w:rPr>
              <w:t>3036277</w:t>
            </w:r>
          </w:p>
        </w:tc>
        <w:tc>
          <w:tcPr>
            <w:tcW w:w="1170" w:type="dxa"/>
            <w:tcBorders>
              <w:top w:val="single" w:color="DDDDDD" w:sz="8" w:space="0"/>
              <w:left w:val="nil"/>
              <w:bottom w:val="nil"/>
              <w:right w:val="nil"/>
            </w:tcBorders>
            <w:shd w:val="clear" w:color="auto" w:fill="FFFFFF" w:themeFill="background1"/>
            <w:tcMar/>
          </w:tcPr>
          <w:p w:rsidRPr="001E3962" w:rsidR="003D3EC5" w:rsidP="003D3EC5" w:rsidRDefault="003D3EC5" w14:paraId="6E09F378" w14:textId="2D49BC5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3D3EC5" w:rsidP="003D3EC5" w:rsidRDefault="003D3EC5" w14:paraId="0ECE3B4E" w14:textId="1C172C7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A92A65" w:rsidTr="1A106A46" w14:paraId="6AD00728"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3D3EC5" w:rsidP="003D3EC5" w:rsidRDefault="003D3EC5" w14:paraId="633DFD8D" w14:textId="667F9CCC">
            <w:pPr>
              <w:spacing w:after="0"/>
              <w:rPr>
                <w:rFonts w:ascii="Source Sans Pro" w:hAnsi="Source Sans Pro"/>
                <w:color w:val="333333"/>
                <w:sz w:val="20"/>
                <w:szCs w:val="20"/>
                <w:lang w:bidi="he-IL"/>
              </w:rPr>
            </w:pPr>
            <w:r w:rsidRPr="0011021F">
              <w:rPr>
                <w:rFonts w:ascii="Source Sans Pro" w:hAnsi="Source Sans Pro"/>
                <w:color w:val="333333"/>
                <w:sz w:val="20"/>
                <w:szCs w:val="20"/>
                <w:lang w:val="en-US" w:bidi="he-IL"/>
              </w:rPr>
              <w:t>valueQuantity</w:t>
            </w:r>
            <w:r>
              <w:rPr>
                <w:rFonts w:ascii="Source Sans Pro" w:hAnsi="Source Sans Pro"/>
                <w:color w:val="333333"/>
                <w:sz w:val="20"/>
                <w:szCs w:val="20"/>
                <w:lang w:val="en-US" w:bidi="he-IL"/>
              </w:rPr>
              <w:t>.Unit</w:t>
            </w:r>
          </w:p>
        </w:tc>
        <w:tc>
          <w:tcPr>
            <w:tcW w:w="1620" w:type="dxa"/>
            <w:tcBorders>
              <w:top w:val="single" w:color="DDDDDD" w:sz="8" w:space="0"/>
              <w:left w:val="nil"/>
              <w:bottom w:val="nil"/>
              <w:right w:val="nil"/>
            </w:tcBorders>
            <w:shd w:val="clear" w:color="auto" w:fill="FFFFFF" w:themeFill="background1"/>
            <w:tcMar/>
          </w:tcPr>
          <w:p w:rsidRPr="009D5207" w:rsidR="003D3EC5" w:rsidP="003D3EC5" w:rsidRDefault="003D3EC5" w14:paraId="74244B93" w14:textId="75F95EFA">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cm</w:t>
            </w:r>
          </w:p>
        </w:tc>
        <w:tc>
          <w:tcPr>
            <w:tcW w:w="1530" w:type="dxa"/>
            <w:tcBorders>
              <w:top w:val="single" w:color="DDDDDD" w:sz="8" w:space="0"/>
              <w:left w:val="nil"/>
              <w:bottom w:val="nil"/>
              <w:right w:val="nil"/>
            </w:tcBorders>
            <w:shd w:val="clear" w:color="auto" w:fill="FFFFFF" w:themeFill="background1"/>
            <w:tcMar/>
          </w:tcPr>
          <w:p w:rsidRPr="009D5207" w:rsidR="003D3EC5" w:rsidP="003D3EC5" w:rsidRDefault="003D3EC5" w14:paraId="2AEA6FFD" w14:textId="709C130F">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As-Is</w:t>
            </w:r>
          </w:p>
        </w:tc>
        <w:tc>
          <w:tcPr>
            <w:tcW w:w="2070" w:type="dxa"/>
            <w:tcBorders>
              <w:top w:val="single" w:color="DDDDDD" w:sz="8" w:space="0"/>
              <w:left w:val="nil"/>
              <w:bottom w:val="nil"/>
              <w:right w:val="nil"/>
            </w:tcBorders>
            <w:shd w:val="clear" w:color="auto" w:fill="FFFFFF" w:themeFill="background1"/>
            <w:tcMar/>
          </w:tcPr>
          <w:p w:rsidRPr="00F416BF" w:rsidR="003D3EC5" w:rsidP="1A106A46" w:rsidRDefault="003D3EC5" w14:paraId="7BCD1DD9" w14:textId="401091B7">
            <w:pPr>
              <w:spacing w:after="0"/>
              <w:rPr>
                <w:rFonts w:ascii="Source Sans Pro" w:hAnsi="Source Sans Pro"/>
                <w:color w:val="333333"/>
                <w:sz w:val="20"/>
                <w:szCs w:val="20"/>
                <w:lang w:val="en-US" w:bidi="he-IL"/>
              </w:rPr>
            </w:pPr>
            <w:r w:rsidRPr="1A106A46" w:rsidR="003D3EC5">
              <w:rPr>
                <w:rFonts w:ascii="Source Sans Pro" w:hAnsi="Source Sans Pro"/>
                <w:color w:val="333333"/>
                <w:sz w:val="20"/>
                <w:szCs w:val="20"/>
                <w:lang w:val="en-US" w:bidi="he-IL"/>
              </w:rPr>
              <w:t>unit_source_value</w:t>
            </w:r>
          </w:p>
        </w:tc>
        <w:tc>
          <w:tcPr>
            <w:tcW w:w="1433" w:type="dxa"/>
            <w:tcBorders>
              <w:top w:val="single" w:color="DDDDDD" w:sz="8" w:space="0"/>
              <w:left w:val="nil"/>
              <w:bottom w:val="nil"/>
              <w:right w:val="nil"/>
            </w:tcBorders>
            <w:shd w:val="clear" w:color="auto" w:fill="FFFFFF" w:themeFill="background1"/>
            <w:tcMar/>
          </w:tcPr>
          <w:p w:rsidRPr="009D5207" w:rsidR="003D3EC5" w:rsidP="003D3EC5" w:rsidRDefault="003D3EC5" w14:paraId="4CDCF3ED" w14:textId="6BCA2E5C">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cm</w:t>
            </w:r>
          </w:p>
        </w:tc>
        <w:tc>
          <w:tcPr>
            <w:tcW w:w="1170" w:type="dxa"/>
            <w:tcBorders>
              <w:top w:val="single" w:color="DDDDDD" w:sz="8" w:space="0"/>
              <w:left w:val="nil"/>
              <w:bottom w:val="nil"/>
              <w:right w:val="nil"/>
            </w:tcBorders>
            <w:shd w:val="clear" w:color="auto" w:fill="FFFFFF" w:themeFill="background1"/>
            <w:tcMar/>
          </w:tcPr>
          <w:p w:rsidRPr="001E3962" w:rsidR="003D3EC5" w:rsidP="1A106A46" w:rsidRDefault="003D3EC5" w14:paraId="06FEFF34" w14:textId="0C69AB4A">
            <w:pPr>
              <w:spacing w:after="0"/>
              <w:rPr>
                <w:rFonts w:ascii="Source Sans Pro" w:hAnsi="Source Sans Pro"/>
                <w:color w:val="333333"/>
                <w:sz w:val="20"/>
                <w:szCs w:val="20"/>
                <w:lang w:val="en-US" w:bidi="he-IL"/>
              </w:rPr>
            </w:pPr>
            <w:r w:rsidRPr="1A106A46" w:rsidR="003D3EC5">
              <w:rPr>
                <w:rFonts w:ascii="Source Sans Pro" w:hAnsi="Source Sans Pro"/>
                <w:color w:val="333333"/>
                <w:sz w:val="20"/>
                <w:szCs w:val="20"/>
                <w:lang w:val="en-US" w:bidi="he-IL"/>
              </w:rPr>
              <w:t>varchar(50)</w:t>
            </w:r>
          </w:p>
        </w:tc>
        <w:tc>
          <w:tcPr>
            <w:tcW w:w="838" w:type="dxa"/>
            <w:tcBorders>
              <w:top w:val="single" w:color="DDDDDD" w:sz="8" w:space="0"/>
              <w:left w:val="nil"/>
              <w:bottom w:val="nil"/>
              <w:right w:val="nil"/>
            </w:tcBorders>
            <w:shd w:val="clear" w:color="auto" w:fill="FFFFFF" w:themeFill="background1"/>
            <w:tcMar/>
          </w:tcPr>
          <w:p w:rsidRPr="001E3962" w:rsidR="003D3EC5" w:rsidP="003D3EC5" w:rsidRDefault="003D3EC5" w14:paraId="7F911A9F" w14:textId="289AF491">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A92A65" w:rsidTr="1A106A46" w14:paraId="361A7647"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3D3EC5" w:rsidP="003D3EC5" w:rsidRDefault="003D3EC5" w14:paraId="7409EC63" w14:textId="6507066D">
            <w:pPr>
              <w:spacing w:after="0"/>
              <w:rPr>
                <w:rFonts w:ascii="Source Sans Pro" w:hAnsi="Source Sans Pro"/>
                <w:color w:val="333333"/>
                <w:sz w:val="20"/>
                <w:szCs w:val="20"/>
                <w:lang w:bidi="he-IL"/>
              </w:rPr>
            </w:pPr>
            <w:r w:rsidRPr="0011021F">
              <w:rPr>
                <w:rFonts w:ascii="Source Sans Pro" w:hAnsi="Source Sans Pro"/>
                <w:color w:val="333333"/>
                <w:sz w:val="20"/>
                <w:szCs w:val="20"/>
                <w:lang w:val="en-US" w:bidi="he-IL"/>
              </w:rPr>
              <w:t>valueQuantity</w:t>
            </w:r>
            <w:r>
              <w:rPr>
                <w:rFonts w:ascii="Source Sans Pro" w:hAnsi="Source Sans Pro"/>
                <w:color w:val="333333"/>
                <w:sz w:val="20"/>
                <w:szCs w:val="20"/>
                <w:lang w:val="en-US" w:bidi="he-IL"/>
              </w:rPr>
              <w:t>.Unit</w:t>
            </w:r>
          </w:p>
        </w:tc>
        <w:tc>
          <w:tcPr>
            <w:tcW w:w="1620" w:type="dxa"/>
            <w:tcBorders>
              <w:top w:val="single" w:color="DDDDDD" w:sz="8" w:space="0"/>
              <w:left w:val="nil"/>
              <w:bottom w:val="nil"/>
              <w:right w:val="nil"/>
            </w:tcBorders>
            <w:shd w:val="clear" w:color="auto" w:fill="FFFFFF" w:themeFill="background1"/>
            <w:tcMar/>
          </w:tcPr>
          <w:p w:rsidRPr="001E3962" w:rsidR="003D3EC5" w:rsidP="003D3EC5" w:rsidRDefault="003D3EC5" w14:paraId="1BBCAEF0" w14:textId="598E6142">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cm</w:t>
            </w:r>
          </w:p>
        </w:tc>
        <w:tc>
          <w:tcPr>
            <w:tcW w:w="1530" w:type="dxa"/>
            <w:tcBorders>
              <w:top w:val="single" w:color="DDDDDD" w:sz="8" w:space="0"/>
              <w:left w:val="nil"/>
              <w:bottom w:val="nil"/>
              <w:right w:val="nil"/>
            </w:tcBorders>
            <w:shd w:val="clear" w:color="auto" w:fill="FFFFFF" w:themeFill="background1"/>
            <w:tcMar/>
          </w:tcPr>
          <w:p w:rsidRPr="009D5207" w:rsidR="003D3EC5" w:rsidP="003D3EC5" w:rsidRDefault="003D3EC5" w14:paraId="1BBEBEDD" w14:textId="5F7C9D56">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Code in “unit” vocabulary (ATHENA)</w:t>
            </w:r>
          </w:p>
        </w:tc>
        <w:tc>
          <w:tcPr>
            <w:tcW w:w="2070" w:type="dxa"/>
            <w:tcBorders>
              <w:top w:val="single" w:color="DDDDDD" w:sz="8" w:space="0"/>
              <w:left w:val="nil"/>
              <w:bottom w:val="nil"/>
              <w:right w:val="nil"/>
            </w:tcBorders>
            <w:shd w:val="clear" w:color="auto" w:fill="FFFFFF" w:themeFill="background1"/>
            <w:tcMar/>
          </w:tcPr>
          <w:p w:rsidRPr="00F416BF" w:rsidR="003D3EC5" w:rsidP="1A106A46" w:rsidRDefault="003D3EC5" w14:paraId="1ACAEB85" w14:textId="5BA53990">
            <w:pPr>
              <w:spacing w:after="0"/>
              <w:rPr>
                <w:rFonts w:ascii="Source Sans Pro" w:hAnsi="Source Sans Pro"/>
                <w:color w:val="333333"/>
                <w:sz w:val="20"/>
                <w:szCs w:val="20"/>
                <w:lang w:val="en-US" w:bidi="he-IL"/>
              </w:rPr>
            </w:pPr>
            <w:r w:rsidRPr="1A106A46" w:rsidR="003D3EC5">
              <w:rPr>
                <w:rFonts w:ascii="Source Sans Pro" w:hAnsi="Source Sans Pro"/>
                <w:color w:val="333333"/>
                <w:sz w:val="20"/>
                <w:szCs w:val="20"/>
                <w:lang w:val="en-US" w:bidi="he-IL"/>
              </w:rPr>
              <w:t>unit_source_concept_id</w:t>
            </w:r>
          </w:p>
        </w:tc>
        <w:tc>
          <w:tcPr>
            <w:tcW w:w="1433" w:type="dxa"/>
            <w:tcBorders>
              <w:top w:val="single" w:color="DDDDDD" w:sz="8" w:space="0"/>
              <w:left w:val="nil"/>
              <w:bottom w:val="nil"/>
              <w:right w:val="nil"/>
            </w:tcBorders>
            <w:shd w:val="clear" w:color="auto" w:fill="FFFFFF" w:themeFill="background1"/>
            <w:tcMar/>
          </w:tcPr>
          <w:p w:rsidRPr="009D5207" w:rsidR="003D3EC5" w:rsidP="003D3EC5" w:rsidRDefault="003D3EC5" w14:paraId="6DB640E0" w14:textId="073EFCBD">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8582</w:t>
            </w:r>
          </w:p>
        </w:tc>
        <w:tc>
          <w:tcPr>
            <w:tcW w:w="1170" w:type="dxa"/>
            <w:tcBorders>
              <w:top w:val="single" w:color="DDDDDD" w:sz="8" w:space="0"/>
              <w:left w:val="nil"/>
              <w:bottom w:val="nil"/>
              <w:right w:val="nil"/>
            </w:tcBorders>
            <w:shd w:val="clear" w:color="auto" w:fill="FFFFFF" w:themeFill="background1"/>
            <w:tcMar/>
          </w:tcPr>
          <w:p w:rsidRPr="001E3962" w:rsidR="003D3EC5" w:rsidP="003D3EC5" w:rsidRDefault="003D3EC5" w14:paraId="75BA2042" w14:textId="5386995C">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3D3EC5" w:rsidP="003D3EC5" w:rsidRDefault="003D3EC5" w14:paraId="0074871B" w14:textId="0B9D2AFD">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A92A65" w:rsidTr="1A106A46" w14:paraId="4A81B52E"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3D3EC5" w:rsidP="003D3EC5" w:rsidRDefault="003D3EC5" w14:paraId="177BFEA5" w14:textId="3BE9210A">
            <w:pPr>
              <w:spacing w:after="0"/>
              <w:rPr>
                <w:rFonts w:ascii="Source Sans Pro" w:hAnsi="Source Sans Pro"/>
                <w:color w:val="333333"/>
                <w:sz w:val="20"/>
                <w:szCs w:val="20"/>
                <w:lang w:bidi="he-IL"/>
              </w:rPr>
            </w:pPr>
            <w:r w:rsidRPr="0011021F">
              <w:rPr>
                <w:rFonts w:ascii="Source Sans Pro" w:hAnsi="Source Sans Pro"/>
                <w:color w:val="333333"/>
                <w:sz w:val="20"/>
                <w:szCs w:val="20"/>
                <w:lang w:val="en-US" w:bidi="he-IL"/>
              </w:rPr>
              <w:t>valueQuantity .</w:t>
            </w:r>
            <w:r>
              <w:rPr>
                <w:rFonts w:ascii="Source Sans Pro" w:hAnsi="Source Sans Pro"/>
                <w:color w:val="333333"/>
                <w:sz w:val="20"/>
                <w:szCs w:val="20"/>
                <w:lang w:val="en-US" w:bidi="he-IL"/>
              </w:rPr>
              <w:t>V</w:t>
            </w:r>
            <w:r w:rsidRPr="0011021F">
              <w:rPr>
                <w:rFonts w:ascii="Source Sans Pro" w:hAnsi="Source Sans Pro"/>
                <w:color w:val="333333"/>
                <w:sz w:val="20"/>
                <w:szCs w:val="20"/>
                <w:lang w:val="en-US" w:bidi="he-IL"/>
              </w:rPr>
              <w:t>alue</w:t>
            </w:r>
          </w:p>
        </w:tc>
        <w:tc>
          <w:tcPr>
            <w:tcW w:w="1620" w:type="dxa"/>
            <w:tcBorders>
              <w:top w:val="single" w:color="DDDDDD" w:sz="8" w:space="0"/>
              <w:left w:val="nil"/>
              <w:bottom w:val="nil"/>
              <w:right w:val="nil"/>
            </w:tcBorders>
            <w:shd w:val="clear" w:color="auto" w:fill="FFFFFF" w:themeFill="background1"/>
            <w:tcMar/>
          </w:tcPr>
          <w:p w:rsidRPr="001E3962" w:rsidR="003D3EC5" w:rsidP="003D3EC5" w:rsidRDefault="003D3EC5" w14:paraId="1A460FF5" w14:textId="58E9A2A9">
            <w:pPr>
              <w:spacing w:after="0"/>
              <w:rPr>
                <w:rFonts w:ascii="Source Sans Pro" w:hAnsi="Source Sans Pro"/>
                <w:color w:val="333333"/>
                <w:sz w:val="20"/>
                <w:szCs w:val="20"/>
                <w:lang w:bidi="he-IL"/>
              </w:rPr>
            </w:pPr>
            <w:r w:rsidRPr="00226FED">
              <w:rPr>
                <w:rFonts w:ascii="Source Sans Pro" w:hAnsi="Source Sans Pro"/>
                <w:color w:val="333333"/>
                <w:sz w:val="20"/>
                <w:szCs w:val="20"/>
                <w:lang w:bidi="he-IL"/>
              </w:rPr>
              <w:t>166.70</w:t>
            </w:r>
          </w:p>
        </w:tc>
        <w:tc>
          <w:tcPr>
            <w:tcW w:w="1530" w:type="dxa"/>
            <w:tcBorders>
              <w:top w:val="single" w:color="DDDDDD" w:sz="8" w:space="0"/>
              <w:left w:val="nil"/>
              <w:bottom w:val="nil"/>
              <w:right w:val="nil"/>
            </w:tcBorders>
            <w:shd w:val="clear" w:color="auto" w:fill="FFFFFF" w:themeFill="background1"/>
            <w:tcMar/>
          </w:tcPr>
          <w:p w:rsidRPr="001E3962" w:rsidR="003D3EC5" w:rsidP="003D3EC5" w:rsidRDefault="003D3EC5" w14:paraId="29A6AE6C" w14:textId="161212A0">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As-Is</w:t>
            </w:r>
          </w:p>
        </w:tc>
        <w:tc>
          <w:tcPr>
            <w:tcW w:w="2070" w:type="dxa"/>
            <w:tcBorders>
              <w:top w:val="single" w:color="DDDDDD" w:sz="8" w:space="0"/>
              <w:left w:val="nil"/>
              <w:bottom w:val="nil"/>
              <w:right w:val="nil"/>
            </w:tcBorders>
            <w:shd w:val="clear" w:color="auto" w:fill="FFFFFF" w:themeFill="background1"/>
            <w:tcMar/>
          </w:tcPr>
          <w:p w:rsidRPr="00F416BF" w:rsidR="003D3EC5" w:rsidP="1A106A46" w:rsidRDefault="003D3EC5" w14:paraId="07F82C79" w14:textId="2786D918">
            <w:pPr>
              <w:spacing w:after="0"/>
              <w:rPr>
                <w:rFonts w:ascii="Source Sans Pro" w:hAnsi="Source Sans Pro"/>
                <w:color w:val="333333"/>
                <w:sz w:val="20"/>
                <w:szCs w:val="20"/>
                <w:lang w:val="en-US" w:bidi="he-IL"/>
              </w:rPr>
            </w:pPr>
            <w:r w:rsidRPr="1A106A46" w:rsidR="003D3EC5">
              <w:rPr>
                <w:rFonts w:ascii="Source Sans Pro" w:hAnsi="Source Sans Pro"/>
                <w:color w:val="333333"/>
                <w:sz w:val="20"/>
                <w:szCs w:val="20"/>
                <w:lang w:val="en-US" w:bidi="he-IL"/>
              </w:rPr>
              <w:t>value_source_value</w:t>
            </w:r>
          </w:p>
        </w:tc>
        <w:tc>
          <w:tcPr>
            <w:tcW w:w="1433" w:type="dxa"/>
            <w:tcBorders>
              <w:top w:val="single" w:color="DDDDDD" w:sz="8" w:space="0"/>
              <w:left w:val="nil"/>
              <w:bottom w:val="nil"/>
              <w:right w:val="nil"/>
            </w:tcBorders>
            <w:shd w:val="clear" w:color="auto" w:fill="FFFFFF" w:themeFill="background1"/>
            <w:tcMar/>
          </w:tcPr>
          <w:p w:rsidRPr="001E3962" w:rsidR="003D3EC5" w:rsidP="003D3EC5" w:rsidRDefault="003D3EC5" w14:paraId="540EC1FB" w14:textId="3CA0217F">
            <w:pPr>
              <w:spacing w:after="0"/>
              <w:rPr>
                <w:rFonts w:ascii="Source Sans Pro" w:hAnsi="Source Sans Pro"/>
                <w:color w:val="333333"/>
                <w:sz w:val="20"/>
                <w:szCs w:val="20"/>
                <w:lang w:bidi="he-IL"/>
              </w:rPr>
            </w:pPr>
            <w:r w:rsidRPr="00226FED">
              <w:rPr>
                <w:rFonts w:ascii="Source Sans Pro" w:hAnsi="Source Sans Pro"/>
                <w:color w:val="333333"/>
                <w:sz w:val="20"/>
                <w:szCs w:val="20"/>
                <w:lang w:bidi="he-IL"/>
              </w:rPr>
              <w:t>166.70</w:t>
            </w:r>
          </w:p>
        </w:tc>
        <w:tc>
          <w:tcPr>
            <w:tcW w:w="1170" w:type="dxa"/>
            <w:tcBorders>
              <w:top w:val="single" w:color="DDDDDD" w:sz="8" w:space="0"/>
              <w:left w:val="nil"/>
              <w:bottom w:val="nil"/>
              <w:right w:val="nil"/>
            </w:tcBorders>
            <w:shd w:val="clear" w:color="auto" w:fill="FFFFFF" w:themeFill="background1"/>
            <w:tcMar/>
          </w:tcPr>
          <w:p w:rsidRPr="001E3962" w:rsidR="003D3EC5" w:rsidP="1A106A46" w:rsidRDefault="003D3EC5" w14:paraId="56CED7B0" w14:textId="03E3C525">
            <w:pPr>
              <w:spacing w:after="0"/>
              <w:rPr>
                <w:rFonts w:ascii="Source Sans Pro" w:hAnsi="Source Sans Pro"/>
                <w:color w:val="333333"/>
                <w:sz w:val="20"/>
                <w:szCs w:val="20"/>
                <w:lang w:val="en-US" w:bidi="he-IL"/>
              </w:rPr>
            </w:pPr>
            <w:r w:rsidRPr="1A106A46" w:rsidR="003D3EC5">
              <w:rPr>
                <w:rFonts w:ascii="Source Sans Pro" w:hAnsi="Source Sans Pro"/>
                <w:color w:val="333333"/>
                <w:sz w:val="20"/>
                <w:szCs w:val="20"/>
                <w:lang w:val="en-US" w:bidi="he-IL"/>
              </w:rPr>
              <w:t>varchar(</w:t>
            </w:r>
            <w:r w:rsidRPr="1A106A46" w:rsidR="003D3EC5">
              <w:rPr>
                <w:rFonts w:ascii="Source Sans Pro" w:hAnsi="Source Sans Pro"/>
                <w:color w:val="333333"/>
                <w:sz w:val="20"/>
                <w:szCs w:val="20"/>
                <w:lang w:val="en-US" w:bidi="he-IL"/>
              </w:rPr>
              <w:t>50)</w:t>
            </w:r>
          </w:p>
        </w:tc>
        <w:tc>
          <w:tcPr>
            <w:tcW w:w="838" w:type="dxa"/>
            <w:tcBorders>
              <w:top w:val="single" w:color="DDDDDD" w:sz="8" w:space="0"/>
              <w:left w:val="nil"/>
              <w:bottom w:val="nil"/>
              <w:right w:val="nil"/>
            </w:tcBorders>
            <w:shd w:val="clear" w:color="auto" w:fill="FFFFFF" w:themeFill="background1"/>
            <w:tcMar/>
          </w:tcPr>
          <w:p w:rsidRPr="001E3962" w:rsidR="003D3EC5" w:rsidP="003D3EC5" w:rsidRDefault="003D3EC5" w14:paraId="58356632" w14:textId="5C6849CA">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A92A65" w:rsidTr="1A106A46" w14:paraId="6941F42B"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3D3EC5" w:rsidP="003D3EC5" w:rsidRDefault="003D3EC5" w14:paraId="066FD742" w14:textId="77777777">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FFFFF" w:themeFill="background1"/>
            <w:tcMar/>
          </w:tcPr>
          <w:p w:rsidRPr="001E3962" w:rsidR="003D3EC5" w:rsidP="003D3EC5" w:rsidRDefault="003D3EC5" w14:paraId="613077D2" w14:textId="77777777">
            <w:pPr>
              <w:spacing w:after="0"/>
              <w:rPr>
                <w:rFonts w:ascii="Source Sans Pro" w:hAnsi="Source Sans Pro"/>
                <w:color w:val="333333"/>
                <w:sz w:val="20"/>
                <w:szCs w:val="20"/>
                <w:lang w:bidi="he-IL"/>
              </w:rPr>
            </w:pPr>
          </w:p>
        </w:tc>
        <w:tc>
          <w:tcPr>
            <w:tcW w:w="1530" w:type="dxa"/>
            <w:tcBorders>
              <w:top w:val="single" w:color="DDDDDD" w:sz="8" w:space="0"/>
              <w:left w:val="nil"/>
              <w:bottom w:val="nil"/>
              <w:right w:val="nil"/>
            </w:tcBorders>
            <w:shd w:val="clear" w:color="auto" w:fill="FFFFFF" w:themeFill="background1"/>
            <w:tcMar/>
          </w:tcPr>
          <w:p w:rsidRPr="001E3962" w:rsidR="003D3EC5" w:rsidP="003D3EC5" w:rsidRDefault="003D3EC5" w14:paraId="53D440C9" w14:textId="77777777">
            <w:pPr>
              <w:spacing w:after="0"/>
              <w:rPr>
                <w:rFonts w:ascii="Source Sans Pro" w:hAnsi="Source Sans Pro"/>
                <w:color w:val="333333"/>
                <w:sz w:val="20"/>
                <w:szCs w:val="20"/>
                <w:lang w:bidi="he-IL"/>
              </w:rPr>
            </w:pPr>
          </w:p>
        </w:tc>
        <w:tc>
          <w:tcPr>
            <w:tcW w:w="2070" w:type="dxa"/>
            <w:tcBorders>
              <w:top w:val="single" w:color="DDDDDD" w:sz="8" w:space="0"/>
              <w:left w:val="nil"/>
              <w:bottom w:val="nil"/>
              <w:right w:val="nil"/>
            </w:tcBorders>
            <w:shd w:val="clear" w:color="auto" w:fill="FFFFFF" w:themeFill="background1"/>
            <w:tcMar/>
          </w:tcPr>
          <w:p w:rsidRPr="00F416BF" w:rsidR="003D3EC5" w:rsidP="1A106A46" w:rsidRDefault="003D3EC5" w14:paraId="41B5C3C4" w14:textId="27E39F94">
            <w:pPr>
              <w:spacing w:after="0"/>
              <w:rPr>
                <w:rFonts w:ascii="Source Sans Pro" w:hAnsi="Source Sans Pro"/>
                <w:color w:val="333333"/>
                <w:sz w:val="20"/>
                <w:szCs w:val="20"/>
                <w:lang w:val="en-US" w:bidi="he-IL"/>
              </w:rPr>
            </w:pPr>
            <w:r w:rsidRPr="1A106A46" w:rsidR="003D3EC5">
              <w:rPr>
                <w:rFonts w:ascii="Source Sans Pro" w:hAnsi="Source Sans Pro"/>
                <w:color w:val="333333"/>
                <w:sz w:val="20"/>
                <w:szCs w:val="20"/>
                <w:lang w:val="en-US" w:bidi="he-IL"/>
              </w:rPr>
              <w:t>measurement_event_id</w:t>
            </w:r>
          </w:p>
        </w:tc>
        <w:tc>
          <w:tcPr>
            <w:tcW w:w="1433" w:type="dxa"/>
            <w:tcBorders>
              <w:top w:val="single" w:color="DDDDDD" w:sz="8" w:space="0"/>
              <w:left w:val="nil"/>
              <w:bottom w:val="nil"/>
              <w:right w:val="nil"/>
            </w:tcBorders>
            <w:shd w:val="clear" w:color="auto" w:fill="FFFFFF" w:themeFill="background1"/>
            <w:tcMar/>
          </w:tcPr>
          <w:p w:rsidRPr="001E3962" w:rsidR="003D3EC5" w:rsidP="003D3EC5" w:rsidRDefault="003D3EC5" w14:paraId="5D225BB9" w14:textId="77777777">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FFFFF" w:themeFill="background1"/>
            <w:tcMar/>
          </w:tcPr>
          <w:p w:rsidRPr="001E3962" w:rsidR="003D3EC5" w:rsidP="003D3EC5" w:rsidRDefault="003D3EC5" w14:paraId="7523FDAF" w14:textId="55349419">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3D3EC5" w:rsidP="003D3EC5" w:rsidRDefault="003D3EC5" w14:paraId="00C8075B" w14:textId="2647ED69">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A92A65" w:rsidTr="1A106A46" w14:paraId="32EFEC17" w14:textId="77777777">
        <w:trPr>
          <w:trHeight w:val="300"/>
        </w:trPr>
        <w:tc>
          <w:tcPr>
            <w:tcW w:w="2340" w:type="dxa"/>
            <w:tcBorders>
              <w:top w:val="single" w:color="DDDDDD" w:sz="8" w:space="0"/>
              <w:left w:val="nil"/>
              <w:bottom w:val="nil"/>
              <w:right w:val="nil"/>
            </w:tcBorders>
            <w:shd w:val="clear" w:color="auto" w:fill="F5F5F5"/>
            <w:tcMar/>
          </w:tcPr>
          <w:p w:rsidRPr="001E3962" w:rsidR="003D3EC5" w:rsidP="003D3EC5" w:rsidRDefault="003D3EC5" w14:paraId="547BC6FE" w14:textId="77777777">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5F5F5"/>
            <w:tcMar/>
          </w:tcPr>
          <w:p w:rsidRPr="001E3962" w:rsidR="003D3EC5" w:rsidP="003D3EC5" w:rsidRDefault="003D3EC5" w14:paraId="731CA4A9" w14:textId="77777777">
            <w:pPr>
              <w:spacing w:after="0"/>
              <w:rPr>
                <w:rFonts w:ascii="Source Sans Pro" w:hAnsi="Source Sans Pro"/>
                <w:color w:val="333333"/>
                <w:sz w:val="20"/>
                <w:szCs w:val="20"/>
                <w:lang w:bidi="he-IL"/>
              </w:rPr>
            </w:pPr>
          </w:p>
        </w:tc>
        <w:tc>
          <w:tcPr>
            <w:tcW w:w="1530" w:type="dxa"/>
            <w:tcBorders>
              <w:top w:val="single" w:color="DDDDDD" w:sz="8" w:space="0"/>
              <w:left w:val="nil"/>
              <w:bottom w:val="nil"/>
              <w:right w:val="nil"/>
            </w:tcBorders>
            <w:shd w:val="clear" w:color="auto" w:fill="F5F5F5"/>
            <w:tcMar/>
          </w:tcPr>
          <w:p w:rsidRPr="001E3962" w:rsidR="003D3EC5" w:rsidP="003D3EC5" w:rsidRDefault="003D3EC5" w14:paraId="228DFE6B" w14:textId="77777777">
            <w:pPr>
              <w:spacing w:after="0"/>
              <w:rPr>
                <w:rFonts w:ascii="Source Sans Pro" w:hAnsi="Source Sans Pro"/>
                <w:color w:val="333333"/>
                <w:sz w:val="20"/>
                <w:szCs w:val="20"/>
                <w:lang w:bidi="he-IL"/>
              </w:rPr>
            </w:pPr>
          </w:p>
        </w:tc>
        <w:tc>
          <w:tcPr>
            <w:tcW w:w="2070" w:type="dxa"/>
            <w:tcBorders>
              <w:top w:val="single" w:color="DDDDDD" w:sz="8" w:space="0"/>
              <w:left w:val="nil"/>
              <w:bottom w:val="nil"/>
              <w:right w:val="nil"/>
            </w:tcBorders>
            <w:shd w:val="clear" w:color="auto" w:fill="F5F5F5"/>
            <w:tcMar/>
          </w:tcPr>
          <w:p w:rsidRPr="00F416BF" w:rsidR="003D3EC5" w:rsidP="1A106A46" w:rsidRDefault="003D3EC5" w14:paraId="61754202" w14:textId="306B8C25">
            <w:pPr>
              <w:spacing w:after="0"/>
              <w:rPr>
                <w:rFonts w:ascii="Source Sans Pro" w:hAnsi="Source Sans Pro"/>
                <w:color w:val="333333"/>
                <w:sz w:val="20"/>
                <w:szCs w:val="20"/>
                <w:lang w:val="en-US" w:bidi="he-IL"/>
              </w:rPr>
            </w:pPr>
            <w:r w:rsidRPr="1A106A46" w:rsidR="003D3EC5">
              <w:rPr>
                <w:rFonts w:ascii="Source Sans Pro" w:hAnsi="Source Sans Pro"/>
                <w:color w:val="333333"/>
                <w:sz w:val="20"/>
                <w:szCs w:val="20"/>
                <w:lang w:val="en-US" w:bidi="he-IL"/>
              </w:rPr>
              <w:t>meas_event_field_concept_id</w:t>
            </w:r>
          </w:p>
        </w:tc>
        <w:tc>
          <w:tcPr>
            <w:tcW w:w="1433" w:type="dxa"/>
            <w:tcBorders>
              <w:top w:val="single" w:color="DDDDDD" w:sz="8" w:space="0"/>
              <w:left w:val="nil"/>
              <w:bottom w:val="nil"/>
              <w:right w:val="nil"/>
            </w:tcBorders>
            <w:shd w:val="clear" w:color="auto" w:fill="F5F5F5"/>
            <w:tcMar/>
          </w:tcPr>
          <w:p w:rsidRPr="001E3962" w:rsidR="003D3EC5" w:rsidP="003D3EC5" w:rsidRDefault="003D3EC5" w14:paraId="60171FEB" w14:textId="77777777">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5F5F5"/>
            <w:tcMar/>
          </w:tcPr>
          <w:p w:rsidRPr="001E3962" w:rsidR="003D3EC5" w:rsidP="003D3EC5" w:rsidRDefault="003D3EC5" w14:paraId="6A722CAA" w14:textId="0A259D7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5F5F5"/>
            <w:tcMar/>
          </w:tcPr>
          <w:p w:rsidRPr="001E3962" w:rsidR="003D3EC5" w:rsidP="003D3EC5" w:rsidRDefault="003D3EC5" w14:paraId="39286780" w14:textId="06AEA594">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bl>
    <w:p w:rsidR="00FD03E5" w:rsidP="00FD03E5" w:rsidRDefault="00FD03E5" w14:paraId="22272483" w14:textId="0BF982A5"/>
    <w:p w:rsidR="008751C8" w:rsidP="008751C8" w:rsidRDefault="008751C8" w14:paraId="1B29000C" w14:textId="77777777"/>
    <w:p w:rsidRPr="00E3405B" w:rsidR="008A629C" w:rsidP="008A629C" w:rsidRDefault="008A629C" w14:paraId="2C9B59FC" w14:textId="4920F464">
      <w:pPr>
        <w:rPr>
          <w:b/>
          <w:bCs/>
          <w:sz w:val="28"/>
          <w:szCs w:val="28"/>
        </w:rPr>
      </w:pPr>
      <w:r w:rsidRPr="00E3405B">
        <w:rPr>
          <w:b/>
          <w:bCs/>
          <w:sz w:val="28"/>
          <w:szCs w:val="28"/>
        </w:rPr>
        <w:t xml:space="preserve">Example </w:t>
      </w:r>
      <w:r w:rsidR="007B6DB4">
        <w:rPr>
          <w:b/>
          <w:bCs/>
          <w:sz w:val="28"/>
          <w:szCs w:val="28"/>
        </w:rPr>
        <w:t>2</w:t>
      </w:r>
      <w:r>
        <w:rPr>
          <w:b/>
          <w:bCs/>
          <w:sz w:val="28"/>
          <w:szCs w:val="28"/>
        </w:rPr>
        <w:t>:</w:t>
      </w:r>
      <w:r w:rsidRPr="00E3405B">
        <w:rPr>
          <w:b/>
          <w:bCs/>
          <w:sz w:val="28"/>
          <w:szCs w:val="28"/>
        </w:rPr>
        <w:t xml:space="preserve"> FHIR </w:t>
      </w:r>
      <w:r>
        <w:rPr>
          <w:b/>
          <w:bCs/>
          <w:sz w:val="28"/>
          <w:szCs w:val="28"/>
        </w:rPr>
        <w:t>Observation resource mapping to OMOP Observation</w:t>
      </w:r>
    </w:p>
    <w:p w:rsidR="008A629C" w:rsidP="008A629C" w:rsidRDefault="008A629C" w14:paraId="5ED7ECEA" w14:textId="77777777">
      <w:pPr>
        <w:rPr>
          <w:b/>
          <w:bCs/>
          <w:u w:val="single"/>
          <w:lang w:val="en-US" w:bidi="he-IL"/>
        </w:rPr>
      </w:pPr>
      <w:r w:rsidRPr="00E3405B">
        <w:rPr>
          <w:b/>
          <w:bCs/>
          <w:u w:val="single"/>
          <w:lang w:val="en-US" w:bidi="he-IL"/>
        </w:rPr>
        <w:t>Observation resource type</w:t>
      </w:r>
      <w:r>
        <w:rPr>
          <w:b/>
          <w:bCs/>
          <w:u w:val="single"/>
          <w:lang w:val="en-US" w:bidi="he-IL"/>
        </w:rPr>
        <w:t xml:space="preserve"> </w:t>
      </w:r>
    </w:p>
    <w:tbl>
      <w:tblPr>
        <w:tblStyle w:val="TableGrid"/>
        <w:tblW w:w="0" w:type="auto"/>
        <w:tblLook w:val="04A0" w:firstRow="1" w:lastRow="0" w:firstColumn="1" w:lastColumn="0" w:noHBand="0" w:noVBand="1"/>
      </w:tblPr>
      <w:tblGrid>
        <w:gridCol w:w="9800"/>
      </w:tblGrid>
      <w:tr w:rsidR="008A629C" w:rsidTr="1A106A46" w14:paraId="398137DF" w14:textId="77777777">
        <w:tc>
          <w:tcPr>
            <w:tcW w:w="9800" w:type="dxa"/>
            <w:tcMar/>
          </w:tcPr>
          <w:p w:rsidRPr="00AF75B3" w:rsidR="00AF75B3" w:rsidP="1A106A46" w:rsidRDefault="00AF75B3" w14:paraId="57817C5B" w14:textId="77777777">
            <w:pPr>
              <w:rPr>
                <w:sz w:val="22"/>
                <w:szCs w:val="22"/>
                <w:lang w:val="en-US"/>
              </w:rPr>
            </w:pPr>
            <w:r w:rsidRPr="1A106A46" w:rsidR="00AF75B3">
              <w:rPr>
                <w:sz w:val="22"/>
                <w:szCs w:val="22"/>
                <w:lang w:val="en-US"/>
              </w:rPr>
              <w:t xml:space="preserve">   "</w:t>
            </w:r>
            <w:r w:rsidRPr="1A106A46" w:rsidR="00AF75B3">
              <w:rPr>
                <w:sz w:val="22"/>
                <w:szCs w:val="22"/>
                <w:lang w:val="en-US"/>
              </w:rPr>
              <w:t>fullUrl</w:t>
            </w:r>
            <w:r w:rsidRPr="1A106A46" w:rsidR="00AF75B3">
              <w:rPr>
                <w:sz w:val="22"/>
                <w:szCs w:val="22"/>
                <w:lang w:val="en-US"/>
              </w:rPr>
              <w:t>": "</w:t>
            </w:r>
            <w:r w:rsidRPr="1A106A46" w:rsidR="00AF75B3">
              <w:rPr>
                <w:sz w:val="22"/>
                <w:szCs w:val="22"/>
                <w:lang w:val="en-US"/>
              </w:rPr>
              <w:t>urn:uuid</w:t>
            </w:r>
            <w:r w:rsidRPr="1A106A46" w:rsidR="00AF75B3">
              <w:rPr>
                <w:sz w:val="22"/>
                <w:szCs w:val="22"/>
                <w:lang w:val="en-US"/>
              </w:rPr>
              <w:t>:4564ba84-8b15-cb57-6ab3-4e39d85be70e",</w:t>
            </w:r>
          </w:p>
          <w:p w:rsidRPr="00AF75B3" w:rsidR="00AF75B3" w:rsidP="00AF75B3" w:rsidRDefault="00AF75B3" w14:paraId="1D8C92F1" w14:textId="77777777">
            <w:pPr>
              <w:rPr>
                <w:sz w:val="22"/>
                <w:szCs w:val="22"/>
              </w:rPr>
            </w:pPr>
            <w:r w:rsidRPr="00AF75B3">
              <w:rPr>
                <w:sz w:val="22"/>
                <w:szCs w:val="22"/>
              </w:rPr>
              <w:t xml:space="preserve">    "resource": {</w:t>
            </w:r>
          </w:p>
          <w:p w:rsidRPr="00AF75B3" w:rsidR="00AF75B3" w:rsidP="1A106A46" w:rsidRDefault="00AF75B3" w14:paraId="34EDDFE6" w14:textId="77777777">
            <w:pPr>
              <w:rPr>
                <w:sz w:val="22"/>
                <w:szCs w:val="22"/>
                <w:lang w:val="en-US"/>
              </w:rPr>
            </w:pPr>
            <w:r w:rsidRPr="1A106A46" w:rsidR="00AF75B3">
              <w:rPr>
                <w:sz w:val="22"/>
                <w:szCs w:val="22"/>
                <w:lang w:val="en-US"/>
              </w:rPr>
              <w:t xml:space="preserve">      "</w:t>
            </w:r>
            <w:r w:rsidRPr="1A106A46" w:rsidR="00AF75B3">
              <w:rPr>
                <w:sz w:val="22"/>
                <w:szCs w:val="22"/>
                <w:lang w:val="en-US"/>
              </w:rPr>
              <w:t>resourceType</w:t>
            </w:r>
            <w:r w:rsidRPr="1A106A46" w:rsidR="00AF75B3">
              <w:rPr>
                <w:sz w:val="22"/>
                <w:szCs w:val="22"/>
                <w:lang w:val="en-US"/>
              </w:rPr>
              <w:t>": "Observation",</w:t>
            </w:r>
          </w:p>
          <w:p w:rsidRPr="00AF75B3" w:rsidR="00AF75B3" w:rsidP="00AF75B3" w:rsidRDefault="00AF75B3" w14:paraId="24B344D0" w14:textId="77777777">
            <w:pPr>
              <w:rPr>
                <w:sz w:val="22"/>
                <w:szCs w:val="22"/>
              </w:rPr>
            </w:pPr>
            <w:r w:rsidRPr="00AF75B3">
              <w:rPr>
                <w:sz w:val="22"/>
                <w:szCs w:val="22"/>
              </w:rPr>
              <w:t xml:space="preserve">      "id": "4564ba84-8b15-cb57-6ab3-4e39d85be70e",</w:t>
            </w:r>
          </w:p>
          <w:p w:rsidRPr="00AF75B3" w:rsidR="00AF75B3" w:rsidP="00AF75B3" w:rsidRDefault="00AF75B3" w14:paraId="0C639344" w14:textId="77777777">
            <w:pPr>
              <w:rPr>
                <w:sz w:val="22"/>
                <w:szCs w:val="22"/>
              </w:rPr>
            </w:pPr>
            <w:r w:rsidRPr="00AF75B3">
              <w:rPr>
                <w:sz w:val="22"/>
                <w:szCs w:val="22"/>
              </w:rPr>
              <w:t xml:space="preserve">      "status": "final",</w:t>
            </w:r>
          </w:p>
          <w:p w:rsidRPr="00AF75B3" w:rsidR="00AF75B3" w:rsidP="00AF75B3" w:rsidRDefault="00AF75B3" w14:paraId="631557EA" w14:textId="77777777">
            <w:pPr>
              <w:rPr>
                <w:sz w:val="22"/>
                <w:szCs w:val="22"/>
              </w:rPr>
            </w:pPr>
            <w:r w:rsidRPr="00AF75B3">
              <w:rPr>
                <w:sz w:val="22"/>
                <w:szCs w:val="22"/>
              </w:rPr>
              <w:t xml:space="preserve">      "category": [ {</w:t>
            </w:r>
          </w:p>
          <w:p w:rsidRPr="00AF75B3" w:rsidR="00AF75B3" w:rsidP="00AF75B3" w:rsidRDefault="00AF75B3" w14:paraId="44DA9F66" w14:textId="77777777">
            <w:pPr>
              <w:rPr>
                <w:sz w:val="22"/>
                <w:szCs w:val="22"/>
              </w:rPr>
            </w:pPr>
            <w:r w:rsidRPr="00AF75B3">
              <w:rPr>
                <w:sz w:val="22"/>
                <w:szCs w:val="22"/>
              </w:rPr>
              <w:t xml:space="preserve">        "coding": [ {</w:t>
            </w:r>
          </w:p>
          <w:p w:rsidRPr="00AF75B3" w:rsidR="00AF75B3" w:rsidP="00AF75B3" w:rsidRDefault="00AF75B3" w14:paraId="1221DB68" w14:textId="77777777">
            <w:pPr>
              <w:rPr>
                <w:sz w:val="22"/>
                <w:szCs w:val="22"/>
              </w:rPr>
            </w:pPr>
            <w:r w:rsidRPr="00AF75B3">
              <w:rPr>
                <w:sz w:val="22"/>
                <w:szCs w:val="22"/>
              </w:rPr>
              <w:t xml:space="preserve">          "system": "http://hl7.org/fhir/observation-category",</w:t>
            </w:r>
          </w:p>
          <w:p w:rsidRPr="00AF75B3" w:rsidR="00AF75B3" w:rsidP="1A106A46" w:rsidRDefault="00AF75B3" w14:paraId="37EAE5F8" w14:textId="77777777">
            <w:pPr>
              <w:rPr>
                <w:sz w:val="22"/>
                <w:szCs w:val="22"/>
                <w:lang w:val="en-US"/>
              </w:rPr>
            </w:pPr>
            <w:r w:rsidRPr="1A106A46" w:rsidR="00AF75B3">
              <w:rPr>
                <w:sz w:val="22"/>
                <w:szCs w:val="22"/>
                <w:lang w:val="en-US"/>
              </w:rPr>
              <w:t xml:space="preserve">          "code": "</w:t>
            </w:r>
            <w:r w:rsidRPr="1A106A46" w:rsidR="00AF75B3">
              <w:rPr>
                <w:sz w:val="22"/>
                <w:szCs w:val="22"/>
                <w:lang w:val="en-US"/>
              </w:rPr>
              <w:t>social-history</w:t>
            </w:r>
            <w:r w:rsidRPr="1A106A46" w:rsidR="00AF75B3">
              <w:rPr>
                <w:sz w:val="22"/>
                <w:szCs w:val="22"/>
                <w:lang w:val="en-US"/>
              </w:rPr>
              <w:t>",</w:t>
            </w:r>
          </w:p>
          <w:p w:rsidRPr="00AF75B3" w:rsidR="00AF75B3" w:rsidP="1A106A46" w:rsidRDefault="00AF75B3" w14:paraId="498535FB" w14:textId="77777777">
            <w:pPr>
              <w:rPr>
                <w:sz w:val="22"/>
                <w:szCs w:val="22"/>
                <w:lang w:val="en-US"/>
              </w:rPr>
            </w:pPr>
            <w:r w:rsidRPr="1A106A46" w:rsidR="00AF75B3">
              <w:rPr>
                <w:sz w:val="22"/>
                <w:szCs w:val="22"/>
                <w:lang w:val="en-US"/>
              </w:rPr>
              <w:t xml:space="preserve">          "display": "</w:t>
            </w:r>
            <w:r w:rsidRPr="1A106A46" w:rsidR="00AF75B3">
              <w:rPr>
                <w:sz w:val="22"/>
                <w:szCs w:val="22"/>
                <w:lang w:val="en-US"/>
              </w:rPr>
              <w:t>social-history</w:t>
            </w:r>
            <w:r w:rsidRPr="1A106A46" w:rsidR="00AF75B3">
              <w:rPr>
                <w:sz w:val="22"/>
                <w:szCs w:val="22"/>
                <w:lang w:val="en-US"/>
              </w:rPr>
              <w:t>"</w:t>
            </w:r>
          </w:p>
          <w:p w:rsidRPr="00AF75B3" w:rsidR="00AF75B3" w:rsidP="00AF75B3" w:rsidRDefault="00AF75B3" w14:paraId="1674C4B0" w14:textId="77777777">
            <w:pPr>
              <w:rPr>
                <w:sz w:val="22"/>
                <w:szCs w:val="22"/>
              </w:rPr>
            </w:pPr>
            <w:r w:rsidRPr="00AF75B3">
              <w:rPr>
                <w:sz w:val="22"/>
                <w:szCs w:val="22"/>
              </w:rPr>
              <w:t xml:space="preserve">        } ]</w:t>
            </w:r>
          </w:p>
          <w:p w:rsidRPr="00AF75B3" w:rsidR="00AF75B3" w:rsidP="00AF75B3" w:rsidRDefault="00AF75B3" w14:paraId="18AA5A00" w14:textId="77777777">
            <w:pPr>
              <w:rPr>
                <w:sz w:val="22"/>
                <w:szCs w:val="22"/>
              </w:rPr>
            </w:pPr>
            <w:r w:rsidRPr="00AF75B3">
              <w:rPr>
                <w:sz w:val="22"/>
                <w:szCs w:val="22"/>
              </w:rPr>
              <w:t xml:space="preserve">      } ],</w:t>
            </w:r>
          </w:p>
          <w:p w:rsidRPr="00AF75B3" w:rsidR="00AF75B3" w:rsidP="00AF75B3" w:rsidRDefault="00AF75B3" w14:paraId="5A4B5F1B" w14:textId="77777777">
            <w:pPr>
              <w:rPr>
                <w:sz w:val="22"/>
                <w:szCs w:val="22"/>
              </w:rPr>
            </w:pPr>
            <w:r w:rsidRPr="00AF75B3">
              <w:rPr>
                <w:sz w:val="22"/>
                <w:szCs w:val="22"/>
              </w:rPr>
              <w:lastRenderedPageBreak/>
              <w:t xml:space="preserve">      "code": {</w:t>
            </w:r>
          </w:p>
          <w:p w:rsidRPr="00AF75B3" w:rsidR="00AF75B3" w:rsidP="00AF75B3" w:rsidRDefault="00AF75B3" w14:paraId="188C75FD" w14:textId="77777777">
            <w:pPr>
              <w:rPr>
                <w:sz w:val="22"/>
                <w:szCs w:val="22"/>
              </w:rPr>
            </w:pPr>
            <w:r w:rsidRPr="00AF75B3">
              <w:rPr>
                <w:sz w:val="22"/>
                <w:szCs w:val="22"/>
              </w:rPr>
              <w:t xml:space="preserve">        "coding": [ {</w:t>
            </w:r>
          </w:p>
          <w:p w:rsidRPr="00AF75B3" w:rsidR="00AF75B3" w:rsidP="00AF75B3" w:rsidRDefault="00AF75B3" w14:paraId="5F9722F4" w14:textId="77777777">
            <w:pPr>
              <w:rPr>
                <w:sz w:val="22"/>
                <w:szCs w:val="22"/>
              </w:rPr>
            </w:pPr>
            <w:r w:rsidRPr="00AF75B3">
              <w:rPr>
                <w:sz w:val="22"/>
                <w:szCs w:val="22"/>
              </w:rPr>
              <w:t xml:space="preserve">          "system": </w:t>
            </w:r>
            <w:r w:rsidRPr="009D5207">
              <w:rPr>
                <w:sz w:val="22"/>
                <w:szCs w:val="22"/>
                <w:highlight w:val="yellow"/>
              </w:rPr>
              <w:t>"http://loinc.org",</w:t>
            </w:r>
          </w:p>
          <w:p w:rsidRPr="00AF75B3" w:rsidR="00AF75B3" w:rsidP="00AF75B3" w:rsidRDefault="00AF75B3" w14:paraId="4424E5BF" w14:textId="77777777">
            <w:pPr>
              <w:rPr>
                <w:sz w:val="22"/>
                <w:szCs w:val="22"/>
              </w:rPr>
            </w:pPr>
            <w:r w:rsidRPr="00AF75B3">
              <w:rPr>
                <w:sz w:val="22"/>
                <w:szCs w:val="22"/>
              </w:rPr>
              <w:t xml:space="preserve">          "code": "</w:t>
            </w:r>
            <w:r w:rsidRPr="009D5207">
              <w:rPr>
                <w:sz w:val="22"/>
                <w:szCs w:val="22"/>
                <w:highlight w:val="yellow"/>
              </w:rPr>
              <w:t>72166-2</w:t>
            </w:r>
            <w:r w:rsidRPr="00AF75B3">
              <w:rPr>
                <w:sz w:val="22"/>
                <w:szCs w:val="22"/>
              </w:rPr>
              <w:t>",</w:t>
            </w:r>
          </w:p>
          <w:p w:rsidRPr="00AF75B3" w:rsidR="00AF75B3" w:rsidP="00AF75B3" w:rsidRDefault="00AF75B3" w14:paraId="568EBAEF" w14:textId="77777777">
            <w:pPr>
              <w:rPr>
                <w:sz w:val="22"/>
                <w:szCs w:val="22"/>
              </w:rPr>
            </w:pPr>
            <w:r w:rsidRPr="00AF75B3">
              <w:rPr>
                <w:sz w:val="22"/>
                <w:szCs w:val="22"/>
              </w:rPr>
              <w:t xml:space="preserve">          "display": "Tobacco smoking status"</w:t>
            </w:r>
          </w:p>
          <w:p w:rsidRPr="00AF75B3" w:rsidR="00AF75B3" w:rsidP="00AF75B3" w:rsidRDefault="00AF75B3" w14:paraId="3CA647E7" w14:textId="77777777">
            <w:pPr>
              <w:rPr>
                <w:sz w:val="22"/>
                <w:szCs w:val="22"/>
              </w:rPr>
            </w:pPr>
            <w:r w:rsidRPr="00AF75B3">
              <w:rPr>
                <w:sz w:val="22"/>
                <w:szCs w:val="22"/>
              </w:rPr>
              <w:t xml:space="preserve">        } ],</w:t>
            </w:r>
          </w:p>
          <w:p w:rsidRPr="00AF75B3" w:rsidR="00AF75B3" w:rsidP="00AF75B3" w:rsidRDefault="00AF75B3" w14:paraId="52214408" w14:textId="77777777">
            <w:pPr>
              <w:rPr>
                <w:sz w:val="22"/>
                <w:szCs w:val="22"/>
              </w:rPr>
            </w:pPr>
            <w:r w:rsidRPr="00AF75B3">
              <w:rPr>
                <w:sz w:val="22"/>
                <w:szCs w:val="22"/>
              </w:rPr>
              <w:t xml:space="preserve">        "text": "Tobacco smoking status"</w:t>
            </w:r>
          </w:p>
          <w:p w:rsidRPr="00AF75B3" w:rsidR="00AF75B3" w:rsidP="00AF75B3" w:rsidRDefault="00AF75B3" w14:paraId="613BBBF3" w14:textId="77777777">
            <w:pPr>
              <w:rPr>
                <w:sz w:val="22"/>
                <w:szCs w:val="22"/>
              </w:rPr>
            </w:pPr>
            <w:r w:rsidRPr="00AF75B3">
              <w:rPr>
                <w:sz w:val="22"/>
                <w:szCs w:val="22"/>
              </w:rPr>
              <w:t xml:space="preserve">      },</w:t>
            </w:r>
          </w:p>
          <w:p w:rsidRPr="00AF75B3" w:rsidR="00AF75B3" w:rsidP="00AF75B3" w:rsidRDefault="00AF75B3" w14:paraId="4BA63956" w14:textId="77777777">
            <w:pPr>
              <w:rPr>
                <w:sz w:val="22"/>
                <w:szCs w:val="22"/>
              </w:rPr>
            </w:pPr>
            <w:r w:rsidRPr="00AF75B3">
              <w:rPr>
                <w:sz w:val="22"/>
                <w:szCs w:val="22"/>
              </w:rPr>
              <w:t xml:space="preserve">      "subject": {</w:t>
            </w:r>
          </w:p>
          <w:p w:rsidRPr="00AF75B3" w:rsidR="00AF75B3" w:rsidP="1A106A46" w:rsidRDefault="00AF75B3" w14:paraId="42F26CD6" w14:textId="77777777">
            <w:pPr>
              <w:rPr>
                <w:sz w:val="22"/>
                <w:szCs w:val="22"/>
                <w:lang w:val="en-US"/>
              </w:rPr>
            </w:pPr>
            <w:r w:rsidRPr="1A106A46" w:rsidR="00AF75B3">
              <w:rPr>
                <w:sz w:val="22"/>
                <w:szCs w:val="22"/>
                <w:lang w:val="en-US"/>
              </w:rPr>
              <w:t xml:space="preserve">        "reference": "</w:t>
            </w:r>
            <w:r w:rsidRPr="1A106A46" w:rsidR="00AF75B3">
              <w:rPr>
                <w:sz w:val="22"/>
                <w:szCs w:val="22"/>
                <w:lang w:val="en-US"/>
              </w:rPr>
              <w:t>urn:uuid</w:t>
            </w:r>
            <w:r w:rsidRPr="1A106A46" w:rsidR="00AF75B3">
              <w:rPr>
                <w:sz w:val="22"/>
                <w:szCs w:val="22"/>
                <w:lang w:val="en-US"/>
              </w:rPr>
              <w:t>:dbc4a3f7-9c69-4435-3ce3-4e1988ab6b91"</w:t>
            </w:r>
          </w:p>
          <w:p w:rsidRPr="00AF75B3" w:rsidR="00AF75B3" w:rsidP="00AF75B3" w:rsidRDefault="00AF75B3" w14:paraId="69462A5A" w14:textId="77777777">
            <w:pPr>
              <w:rPr>
                <w:sz w:val="22"/>
                <w:szCs w:val="22"/>
              </w:rPr>
            </w:pPr>
            <w:r w:rsidRPr="00AF75B3">
              <w:rPr>
                <w:sz w:val="22"/>
                <w:szCs w:val="22"/>
              </w:rPr>
              <w:t xml:space="preserve">      },</w:t>
            </w:r>
          </w:p>
          <w:p w:rsidRPr="00AF75B3" w:rsidR="00AF75B3" w:rsidP="00AF75B3" w:rsidRDefault="00AF75B3" w14:paraId="43D3AC04" w14:textId="77777777">
            <w:pPr>
              <w:rPr>
                <w:sz w:val="22"/>
                <w:szCs w:val="22"/>
              </w:rPr>
            </w:pPr>
            <w:r w:rsidRPr="00AF75B3">
              <w:rPr>
                <w:sz w:val="22"/>
                <w:szCs w:val="22"/>
              </w:rPr>
              <w:t xml:space="preserve">      "context": {</w:t>
            </w:r>
          </w:p>
          <w:p w:rsidRPr="00AF75B3" w:rsidR="00AF75B3" w:rsidP="1A106A46" w:rsidRDefault="00AF75B3" w14:paraId="2A7AEFD1" w14:textId="77777777">
            <w:pPr>
              <w:rPr>
                <w:sz w:val="22"/>
                <w:szCs w:val="22"/>
                <w:lang w:val="en-US"/>
              </w:rPr>
            </w:pPr>
            <w:r w:rsidRPr="1A106A46" w:rsidR="00AF75B3">
              <w:rPr>
                <w:sz w:val="22"/>
                <w:szCs w:val="22"/>
                <w:lang w:val="en-US"/>
              </w:rPr>
              <w:t xml:space="preserve">        "reference": "</w:t>
            </w:r>
            <w:r w:rsidRPr="1A106A46" w:rsidR="00AF75B3">
              <w:rPr>
                <w:sz w:val="22"/>
                <w:szCs w:val="22"/>
                <w:lang w:val="en-US"/>
              </w:rPr>
              <w:t>urn:uuid</w:t>
            </w:r>
            <w:r w:rsidRPr="1A106A46" w:rsidR="00AF75B3">
              <w:rPr>
                <w:sz w:val="22"/>
                <w:szCs w:val="22"/>
                <w:lang w:val="en-US"/>
              </w:rPr>
              <w:t>:eaeb9228-4420-5e9c-b217-4c1a98ff9fe0"</w:t>
            </w:r>
          </w:p>
          <w:p w:rsidRPr="00AF75B3" w:rsidR="00AF75B3" w:rsidP="00AF75B3" w:rsidRDefault="00AF75B3" w14:paraId="494F0103" w14:textId="77777777">
            <w:pPr>
              <w:rPr>
                <w:sz w:val="22"/>
                <w:szCs w:val="22"/>
              </w:rPr>
            </w:pPr>
            <w:r w:rsidRPr="00AF75B3">
              <w:rPr>
                <w:sz w:val="22"/>
                <w:szCs w:val="22"/>
              </w:rPr>
              <w:t xml:space="preserve">      },</w:t>
            </w:r>
          </w:p>
          <w:p w:rsidRPr="00AF75B3" w:rsidR="00AF75B3" w:rsidP="1A106A46" w:rsidRDefault="00AF75B3" w14:paraId="76E6B2FE" w14:textId="77777777">
            <w:pPr>
              <w:rPr>
                <w:sz w:val="22"/>
                <w:szCs w:val="22"/>
                <w:lang w:val="en-US"/>
              </w:rPr>
            </w:pPr>
            <w:r w:rsidRPr="1A106A46" w:rsidR="00AF75B3">
              <w:rPr>
                <w:sz w:val="22"/>
                <w:szCs w:val="22"/>
                <w:lang w:val="en-US"/>
              </w:rPr>
              <w:t xml:space="preserve">      "</w:t>
            </w:r>
            <w:r w:rsidRPr="1A106A46" w:rsidR="00AF75B3">
              <w:rPr>
                <w:sz w:val="22"/>
                <w:szCs w:val="22"/>
                <w:lang w:val="en-US"/>
              </w:rPr>
              <w:t>effectiveDateTime</w:t>
            </w:r>
            <w:r w:rsidRPr="1A106A46" w:rsidR="00AF75B3">
              <w:rPr>
                <w:sz w:val="22"/>
                <w:szCs w:val="22"/>
                <w:lang w:val="en-US"/>
              </w:rPr>
              <w:t>": "2015-09-05T21:57:47+00:00",</w:t>
            </w:r>
          </w:p>
          <w:p w:rsidRPr="00AF75B3" w:rsidR="00AF75B3" w:rsidP="00AF75B3" w:rsidRDefault="00AF75B3" w14:paraId="0B6DB17D" w14:textId="77777777">
            <w:pPr>
              <w:rPr>
                <w:sz w:val="22"/>
                <w:szCs w:val="22"/>
              </w:rPr>
            </w:pPr>
            <w:r w:rsidRPr="00AF75B3">
              <w:rPr>
                <w:sz w:val="22"/>
                <w:szCs w:val="22"/>
              </w:rPr>
              <w:t xml:space="preserve">      "issued": "2015-09-05T21:57:47.809+00:00",</w:t>
            </w:r>
          </w:p>
          <w:p w:rsidRPr="00AF75B3" w:rsidR="00AF75B3" w:rsidP="1A106A46" w:rsidRDefault="00AF75B3" w14:paraId="0A3EBB97" w14:textId="77777777">
            <w:pPr>
              <w:rPr>
                <w:sz w:val="22"/>
                <w:szCs w:val="22"/>
                <w:lang w:val="en-US"/>
              </w:rPr>
            </w:pPr>
            <w:r w:rsidRPr="1A106A46" w:rsidR="00AF75B3">
              <w:rPr>
                <w:sz w:val="22"/>
                <w:szCs w:val="22"/>
                <w:lang w:val="en-US"/>
              </w:rPr>
              <w:t xml:space="preserve">      "</w:t>
            </w:r>
            <w:r w:rsidRPr="1A106A46" w:rsidR="00AF75B3">
              <w:rPr>
                <w:sz w:val="22"/>
                <w:szCs w:val="22"/>
                <w:lang w:val="en-US"/>
              </w:rPr>
              <w:t>valueCodeableConcept</w:t>
            </w:r>
            <w:r w:rsidRPr="1A106A46" w:rsidR="00AF75B3">
              <w:rPr>
                <w:sz w:val="22"/>
                <w:szCs w:val="22"/>
                <w:lang w:val="en-US"/>
              </w:rPr>
              <w:t>": {</w:t>
            </w:r>
          </w:p>
          <w:p w:rsidRPr="00AF75B3" w:rsidR="00AF75B3" w:rsidP="00AF75B3" w:rsidRDefault="00AF75B3" w14:paraId="23AF45A8" w14:textId="77777777">
            <w:pPr>
              <w:rPr>
                <w:sz w:val="22"/>
                <w:szCs w:val="22"/>
              </w:rPr>
            </w:pPr>
            <w:r w:rsidRPr="00AF75B3">
              <w:rPr>
                <w:sz w:val="22"/>
                <w:szCs w:val="22"/>
              </w:rPr>
              <w:t xml:space="preserve">        "coding": [ {</w:t>
            </w:r>
          </w:p>
          <w:p w:rsidRPr="00AF75B3" w:rsidR="00AF75B3" w:rsidP="1A106A46" w:rsidRDefault="00AF75B3" w14:paraId="1610018B" w14:textId="77777777">
            <w:pPr>
              <w:rPr>
                <w:sz w:val="22"/>
                <w:szCs w:val="22"/>
                <w:lang w:val="en-US"/>
              </w:rPr>
            </w:pPr>
            <w:r w:rsidRPr="1A106A46" w:rsidR="00AF75B3">
              <w:rPr>
                <w:sz w:val="22"/>
                <w:szCs w:val="22"/>
                <w:lang w:val="en-US"/>
              </w:rPr>
              <w:t xml:space="preserve">          "system": </w:t>
            </w:r>
            <w:r w:rsidRPr="1A106A46" w:rsidR="00AF75B3">
              <w:rPr>
                <w:sz w:val="22"/>
                <w:szCs w:val="22"/>
                <w:highlight w:val="yellow"/>
                <w:lang w:val="en-US"/>
              </w:rPr>
              <w:t>"http://snomed.info/</w:t>
            </w:r>
            <w:r w:rsidRPr="1A106A46" w:rsidR="00AF75B3">
              <w:rPr>
                <w:sz w:val="22"/>
                <w:szCs w:val="22"/>
                <w:highlight w:val="yellow"/>
                <w:lang w:val="en-US"/>
              </w:rPr>
              <w:t>sct</w:t>
            </w:r>
            <w:r w:rsidRPr="1A106A46" w:rsidR="00AF75B3">
              <w:rPr>
                <w:sz w:val="22"/>
                <w:szCs w:val="22"/>
                <w:highlight w:val="yellow"/>
                <w:lang w:val="en-US"/>
              </w:rPr>
              <w:t>",</w:t>
            </w:r>
          </w:p>
          <w:p w:rsidRPr="00AF75B3" w:rsidR="00AF75B3" w:rsidP="00AF75B3" w:rsidRDefault="00AF75B3" w14:paraId="7F17FE38" w14:textId="77777777">
            <w:pPr>
              <w:rPr>
                <w:sz w:val="22"/>
                <w:szCs w:val="22"/>
              </w:rPr>
            </w:pPr>
            <w:r w:rsidRPr="00AF75B3">
              <w:rPr>
                <w:sz w:val="22"/>
                <w:szCs w:val="22"/>
              </w:rPr>
              <w:t xml:space="preserve">          "code": "</w:t>
            </w:r>
            <w:r w:rsidRPr="009D5207">
              <w:rPr>
                <w:sz w:val="22"/>
                <w:szCs w:val="22"/>
                <w:highlight w:val="yellow"/>
              </w:rPr>
              <w:t>266919005</w:t>
            </w:r>
            <w:r w:rsidRPr="00AF75B3">
              <w:rPr>
                <w:sz w:val="22"/>
                <w:szCs w:val="22"/>
              </w:rPr>
              <w:t>",</w:t>
            </w:r>
          </w:p>
          <w:p w:rsidRPr="00AF75B3" w:rsidR="00AF75B3" w:rsidP="00AF75B3" w:rsidRDefault="00AF75B3" w14:paraId="5680AA8C" w14:textId="77777777">
            <w:pPr>
              <w:rPr>
                <w:sz w:val="22"/>
                <w:szCs w:val="22"/>
              </w:rPr>
            </w:pPr>
            <w:r w:rsidRPr="00AF75B3">
              <w:rPr>
                <w:sz w:val="22"/>
                <w:szCs w:val="22"/>
              </w:rPr>
              <w:t xml:space="preserve">          "display": "Never smoked tobacco (finding)"</w:t>
            </w:r>
          </w:p>
          <w:p w:rsidRPr="00AF75B3" w:rsidR="00AF75B3" w:rsidP="00AF75B3" w:rsidRDefault="00AF75B3" w14:paraId="211B8E9C" w14:textId="77777777">
            <w:pPr>
              <w:rPr>
                <w:sz w:val="22"/>
                <w:szCs w:val="22"/>
              </w:rPr>
            </w:pPr>
            <w:r w:rsidRPr="00AF75B3">
              <w:rPr>
                <w:sz w:val="22"/>
                <w:szCs w:val="22"/>
              </w:rPr>
              <w:t xml:space="preserve">        } ],</w:t>
            </w:r>
          </w:p>
          <w:p w:rsidRPr="00AF75B3" w:rsidR="00AF75B3" w:rsidP="00AF75B3" w:rsidRDefault="00AF75B3" w14:paraId="393AB0AB" w14:textId="77777777">
            <w:pPr>
              <w:rPr>
                <w:sz w:val="22"/>
                <w:szCs w:val="22"/>
              </w:rPr>
            </w:pPr>
            <w:r w:rsidRPr="00AF75B3">
              <w:rPr>
                <w:sz w:val="22"/>
                <w:szCs w:val="22"/>
              </w:rPr>
              <w:t xml:space="preserve">        "text": "Never smoked tobacco (finding)"</w:t>
            </w:r>
          </w:p>
          <w:p w:rsidRPr="00AF75B3" w:rsidR="00AF75B3" w:rsidP="00AF75B3" w:rsidRDefault="00AF75B3" w14:paraId="1B985A3A" w14:textId="77777777">
            <w:pPr>
              <w:rPr>
                <w:sz w:val="22"/>
                <w:szCs w:val="22"/>
              </w:rPr>
            </w:pPr>
            <w:r w:rsidRPr="00AF75B3">
              <w:rPr>
                <w:sz w:val="22"/>
                <w:szCs w:val="22"/>
              </w:rPr>
              <w:t xml:space="preserve">      }</w:t>
            </w:r>
          </w:p>
          <w:p w:rsidRPr="00AF75B3" w:rsidR="00AF75B3" w:rsidP="00AF75B3" w:rsidRDefault="00AF75B3" w14:paraId="3ECA2F33" w14:textId="77777777">
            <w:pPr>
              <w:rPr>
                <w:sz w:val="22"/>
                <w:szCs w:val="22"/>
              </w:rPr>
            </w:pPr>
            <w:r w:rsidRPr="00AF75B3">
              <w:rPr>
                <w:sz w:val="22"/>
                <w:szCs w:val="22"/>
              </w:rPr>
              <w:t xml:space="preserve">    },</w:t>
            </w:r>
          </w:p>
          <w:p w:rsidRPr="00AF75B3" w:rsidR="00AF75B3" w:rsidP="00AF75B3" w:rsidRDefault="00AF75B3" w14:paraId="6D817FFB" w14:textId="77777777">
            <w:pPr>
              <w:rPr>
                <w:sz w:val="22"/>
                <w:szCs w:val="22"/>
              </w:rPr>
            </w:pPr>
            <w:r w:rsidRPr="00AF75B3">
              <w:rPr>
                <w:sz w:val="22"/>
                <w:szCs w:val="22"/>
              </w:rPr>
              <w:t xml:space="preserve">    "request": {</w:t>
            </w:r>
          </w:p>
          <w:p w:rsidRPr="00AF75B3" w:rsidR="00AF75B3" w:rsidP="00AF75B3" w:rsidRDefault="00AF75B3" w14:paraId="1C17B2D4" w14:textId="77777777">
            <w:pPr>
              <w:rPr>
                <w:sz w:val="22"/>
                <w:szCs w:val="22"/>
              </w:rPr>
            </w:pPr>
            <w:r w:rsidRPr="00AF75B3">
              <w:rPr>
                <w:sz w:val="22"/>
                <w:szCs w:val="22"/>
              </w:rPr>
              <w:t xml:space="preserve">      "method": "POST",</w:t>
            </w:r>
          </w:p>
          <w:p w:rsidRPr="00AF75B3" w:rsidR="00AF75B3" w:rsidP="1A106A46" w:rsidRDefault="00AF75B3" w14:paraId="54341F32" w14:textId="77777777">
            <w:pPr>
              <w:rPr>
                <w:sz w:val="22"/>
                <w:szCs w:val="22"/>
                <w:lang w:val="en-US"/>
              </w:rPr>
            </w:pPr>
            <w:r w:rsidRPr="1A106A46" w:rsidR="00AF75B3">
              <w:rPr>
                <w:sz w:val="22"/>
                <w:szCs w:val="22"/>
                <w:lang w:val="en-US"/>
              </w:rPr>
              <w:t xml:space="preserve">      "</w:t>
            </w:r>
            <w:r w:rsidRPr="1A106A46" w:rsidR="00AF75B3">
              <w:rPr>
                <w:sz w:val="22"/>
                <w:szCs w:val="22"/>
                <w:lang w:val="en-US"/>
              </w:rPr>
              <w:t>url</w:t>
            </w:r>
            <w:r w:rsidRPr="1A106A46" w:rsidR="00AF75B3">
              <w:rPr>
                <w:sz w:val="22"/>
                <w:szCs w:val="22"/>
                <w:lang w:val="en-US"/>
              </w:rPr>
              <w:t>": "Observation"</w:t>
            </w:r>
          </w:p>
          <w:p w:rsidR="008A629C" w:rsidP="00AF75B3" w:rsidRDefault="00AF75B3" w14:paraId="3B474DD2" w14:textId="6E9D9322">
            <w:pPr>
              <w:rPr>
                <w:b/>
                <w:bCs/>
                <w:u w:val="single"/>
                <w:lang w:val="en-US" w:bidi="he-IL"/>
              </w:rPr>
            </w:pPr>
            <w:r w:rsidRPr="00AF75B3">
              <w:rPr>
                <w:sz w:val="22"/>
                <w:szCs w:val="22"/>
              </w:rPr>
              <w:t xml:space="preserve">    }</w:t>
            </w:r>
          </w:p>
        </w:tc>
      </w:tr>
    </w:tbl>
    <w:p w:rsidRPr="00E3405B" w:rsidR="008A629C" w:rsidP="008A629C" w:rsidRDefault="008A629C" w14:paraId="2D4943E6" w14:textId="77777777">
      <w:pPr>
        <w:rPr>
          <w:b/>
          <w:bCs/>
          <w:u w:val="single"/>
          <w:rtl/>
          <w:lang w:val="en-US" w:bidi="he-IL"/>
        </w:rPr>
      </w:pPr>
    </w:p>
    <w:p w:rsidR="008A629C" w:rsidP="008A629C" w:rsidRDefault="008A629C" w14:paraId="6EBE98E2" w14:textId="77777777">
      <w:pPr>
        <w:pBdr>
          <w:top w:val="nil"/>
          <w:left w:val="nil"/>
          <w:bottom w:val="nil"/>
          <w:right w:val="nil"/>
          <w:between w:val="nil"/>
        </w:pBdr>
        <w:spacing w:after="0"/>
      </w:pPr>
    </w:p>
    <w:p w:rsidR="008A629C" w:rsidP="008A629C" w:rsidRDefault="008A629C" w14:paraId="20FBF723" w14:textId="77777777"/>
    <w:p w:rsidR="008A629C" w:rsidP="008A629C" w:rsidRDefault="008A629C" w14:paraId="7D44B5E1" w14:textId="77777777">
      <w:pPr>
        <w:rPr>
          <w:b/>
          <w:bCs/>
          <w:u w:val="single"/>
          <w:lang w:val="en-US" w:bidi="he-IL"/>
        </w:rPr>
      </w:pPr>
      <w:r w:rsidRPr="00E3405B">
        <w:rPr>
          <w:b/>
          <w:bCs/>
          <w:u w:val="single"/>
          <w:lang w:val="en-US" w:bidi="he-IL"/>
        </w:rPr>
        <w:t>Related Encounter (FHIR) – Visit_Occurrence (OMOP) information</w:t>
      </w:r>
    </w:p>
    <w:tbl>
      <w:tblPr>
        <w:tblStyle w:val="TableGrid"/>
        <w:tblW w:w="0" w:type="auto"/>
        <w:tblLook w:val="04A0" w:firstRow="1" w:lastRow="0" w:firstColumn="1" w:lastColumn="0" w:noHBand="0" w:noVBand="1"/>
      </w:tblPr>
      <w:tblGrid>
        <w:gridCol w:w="9800"/>
      </w:tblGrid>
      <w:tr w:rsidR="008A629C" w:rsidTr="1A106A46" w14:paraId="4267B761" w14:textId="77777777">
        <w:tc>
          <w:tcPr>
            <w:tcW w:w="9800" w:type="dxa"/>
            <w:tcMar/>
          </w:tcPr>
          <w:p w:rsidRPr="0011021F" w:rsidR="008A629C" w:rsidP="1A106A46" w:rsidRDefault="008A629C" w14:paraId="50027378" w14:textId="77777777">
            <w:pPr>
              <w:rPr>
                <w:sz w:val="22"/>
                <w:szCs w:val="22"/>
                <w:lang w:val="en-US"/>
              </w:rPr>
            </w:pPr>
            <w:r w:rsidRPr="1A106A46" w:rsidR="008A629C">
              <w:rPr>
                <w:sz w:val="22"/>
                <w:szCs w:val="22"/>
                <w:lang w:val="en-US"/>
              </w:rPr>
              <w:t>"</w:t>
            </w:r>
            <w:r w:rsidRPr="1A106A46" w:rsidR="008A629C">
              <w:rPr>
                <w:sz w:val="22"/>
                <w:szCs w:val="22"/>
                <w:lang w:val="en-US"/>
              </w:rPr>
              <w:t>fullUrl</w:t>
            </w:r>
            <w:r w:rsidRPr="1A106A46" w:rsidR="008A629C">
              <w:rPr>
                <w:sz w:val="22"/>
                <w:szCs w:val="22"/>
                <w:lang w:val="en-US"/>
              </w:rPr>
              <w:t>": "</w:t>
            </w:r>
            <w:r w:rsidRPr="1A106A46" w:rsidR="008A629C">
              <w:rPr>
                <w:sz w:val="22"/>
                <w:szCs w:val="22"/>
                <w:lang w:val="en-US"/>
              </w:rPr>
              <w:t>urn:uuid</w:t>
            </w:r>
            <w:r w:rsidRPr="1A106A46" w:rsidR="008A629C">
              <w:rPr>
                <w:sz w:val="22"/>
                <w:szCs w:val="22"/>
                <w:lang w:val="en-US"/>
              </w:rPr>
              <w:t>:eaeb9228-4420-5e9c-b217-4c1a98ff9fe0",</w:t>
            </w:r>
          </w:p>
          <w:p w:rsidRPr="0011021F" w:rsidR="008A629C" w:rsidP="00E3405B" w:rsidRDefault="008A629C" w14:paraId="0914B0D1" w14:textId="77777777">
            <w:pPr>
              <w:rPr>
                <w:sz w:val="22"/>
                <w:szCs w:val="22"/>
              </w:rPr>
            </w:pPr>
            <w:r w:rsidRPr="0011021F">
              <w:rPr>
                <w:sz w:val="22"/>
                <w:szCs w:val="22"/>
              </w:rPr>
              <w:t xml:space="preserve">    "resource": {</w:t>
            </w:r>
          </w:p>
          <w:p w:rsidRPr="0011021F" w:rsidR="008A629C" w:rsidP="1A106A46" w:rsidRDefault="008A629C" w14:paraId="79CFFCD1" w14:textId="77777777">
            <w:pPr>
              <w:rPr>
                <w:sz w:val="22"/>
                <w:szCs w:val="22"/>
                <w:lang w:val="en-US"/>
              </w:rPr>
            </w:pPr>
            <w:r w:rsidRPr="1A106A46" w:rsidR="008A629C">
              <w:rPr>
                <w:sz w:val="22"/>
                <w:szCs w:val="22"/>
                <w:lang w:val="en-US"/>
              </w:rPr>
              <w:t xml:space="preserve">      "</w:t>
            </w:r>
            <w:r w:rsidRPr="1A106A46" w:rsidR="008A629C">
              <w:rPr>
                <w:sz w:val="22"/>
                <w:szCs w:val="22"/>
                <w:lang w:val="en-US"/>
              </w:rPr>
              <w:t>resourceType</w:t>
            </w:r>
            <w:r w:rsidRPr="1A106A46" w:rsidR="008A629C">
              <w:rPr>
                <w:sz w:val="22"/>
                <w:szCs w:val="22"/>
                <w:lang w:val="en-US"/>
              </w:rPr>
              <w:t>": "Encounter",</w:t>
            </w:r>
          </w:p>
          <w:p w:rsidRPr="0011021F" w:rsidR="008A629C" w:rsidP="00E3405B" w:rsidRDefault="008A629C" w14:paraId="3B22D54A" w14:textId="77777777">
            <w:pPr>
              <w:rPr>
                <w:sz w:val="22"/>
                <w:szCs w:val="22"/>
              </w:rPr>
            </w:pPr>
            <w:r w:rsidRPr="0011021F">
              <w:rPr>
                <w:sz w:val="22"/>
                <w:szCs w:val="22"/>
              </w:rPr>
              <w:t xml:space="preserve">      "id": "eaeb9228-4420-5e9c-b217-4c1a98ff9fe0",</w:t>
            </w:r>
          </w:p>
          <w:p w:rsidRPr="0011021F" w:rsidR="008A629C" w:rsidP="00E3405B" w:rsidRDefault="008A629C" w14:paraId="425D38FF" w14:textId="77777777">
            <w:pPr>
              <w:rPr>
                <w:sz w:val="22"/>
                <w:szCs w:val="22"/>
              </w:rPr>
            </w:pPr>
            <w:r w:rsidRPr="0011021F">
              <w:rPr>
                <w:sz w:val="22"/>
                <w:szCs w:val="22"/>
              </w:rPr>
              <w:t xml:space="preserve">      "status": "finished",</w:t>
            </w:r>
          </w:p>
          <w:p w:rsidRPr="0011021F" w:rsidR="008A629C" w:rsidP="00E3405B" w:rsidRDefault="008A629C" w14:paraId="0D60628F" w14:textId="77777777">
            <w:pPr>
              <w:rPr>
                <w:sz w:val="22"/>
                <w:szCs w:val="22"/>
              </w:rPr>
            </w:pPr>
            <w:r w:rsidRPr="0011021F">
              <w:rPr>
                <w:sz w:val="22"/>
                <w:szCs w:val="22"/>
              </w:rPr>
              <w:t xml:space="preserve">      "class": {</w:t>
            </w:r>
          </w:p>
          <w:p w:rsidRPr="0011021F" w:rsidR="008A629C" w:rsidP="1A106A46" w:rsidRDefault="008A629C" w14:paraId="45B1CC35" w14:textId="77777777">
            <w:pPr>
              <w:rPr>
                <w:sz w:val="22"/>
                <w:szCs w:val="22"/>
                <w:lang w:val="en-US"/>
              </w:rPr>
            </w:pPr>
            <w:r w:rsidRPr="1A106A46" w:rsidR="008A629C">
              <w:rPr>
                <w:sz w:val="22"/>
                <w:szCs w:val="22"/>
                <w:lang w:val="en-US"/>
              </w:rPr>
              <w:t xml:space="preserve">        "system": "http://terminology.hl7.org/</w:t>
            </w:r>
            <w:r w:rsidRPr="1A106A46" w:rsidR="008A629C">
              <w:rPr>
                <w:sz w:val="22"/>
                <w:szCs w:val="22"/>
                <w:lang w:val="en-US"/>
              </w:rPr>
              <w:t>CodeSystem</w:t>
            </w:r>
            <w:r w:rsidRPr="1A106A46" w:rsidR="008A629C">
              <w:rPr>
                <w:sz w:val="22"/>
                <w:szCs w:val="22"/>
                <w:lang w:val="en-US"/>
              </w:rPr>
              <w:t>/v3-ActCode",</w:t>
            </w:r>
          </w:p>
          <w:p w:rsidRPr="0011021F" w:rsidR="008A629C" w:rsidP="00E3405B" w:rsidRDefault="008A629C" w14:paraId="50F3F94D" w14:textId="77777777">
            <w:pPr>
              <w:rPr>
                <w:sz w:val="22"/>
                <w:szCs w:val="22"/>
              </w:rPr>
            </w:pPr>
            <w:r w:rsidRPr="0011021F">
              <w:rPr>
                <w:sz w:val="22"/>
                <w:szCs w:val="22"/>
              </w:rPr>
              <w:t xml:space="preserve">        "code": "AMB"</w:t>
            </w:r>
          </w:p>
          <w:p w:rsidRPr="0011021F" w:rsidR="008A629C" w:rsidP="00E3405B" w:rsidRDefault="008A629C" w14:paraId="3AAFD5F7" w14:textId="77777777">
            <w:pPr>
              <w:rPr>
                <w:sz w:val="22"/>
                <w:szCs w:val="22"/>
              </w:rPr>
            </w:pPr>
            <w:r w:rsidRPr="0011021F">
              <w:rPr>
                <w:sz w:val="22"/>
                <w:szCs w:val="22"/>
              </w:rPr>
              <w:t xml:space="preserve">      },</w:t>
            </w:r>
          </w:p>
          <w:p w:rsidRPr="0011021F" w:rsidR="008A629C" w:rsidP="00E3405B" w:rsidRDefault="008A629C" w14:paraId="06B03A27" w14:textId="77777777">
            <w:pPr>
              <w:rPr>
                <w:sz w:val="22"/>
                <w:szCs w:val="22"/>
              </w:rPr>
            </w:pPr>
            <w:r w:rsidRPr="0011021F">
              <w:rPr>
                <w:sz w:val="22"/>
                <w:szCs w:val="22"/>
              </w:rPr>
              <w:t xml:space="preserve">      "type": [ {</w:t>
            </w:r>
          </w:p>
          <w:p w:rsidRPr="0011021F" w:rsidR="008A629C" w:rsidP="00E3405B" w:rsidRDefault="008A629C" w14:paraId="31B3A058" w14:textId="77777777">
            <w:pPr>
              <w:rPr>
                <w:sz w:val="22"/>
                <w:szCs w:val="22"/>
              </w:rPr>
            </w:pPr>
            <w:r w:rsidRPr="0011021F">
              <w:rPr>
                <w:sz w:val="22"/>
                <w:szCs w:val="22"/>
              </w:rPr>
              <w:t xml:space="preserve">        "coding": [ {</w:t>
            </w:r>
          </w:p>
          <w:p w:rsidRPr="0011021F" w:rsidR="008A629C" w:rsidP="1A106A46" w:rsidRDefault="008A629C" w14:paraId="531B0FF5" w14:textId="77777777">
            <w:pPr>
              <w:rPr>
                <w:sz w:val="22"/>
                <w:szCs w:val="22"/>
                <w:lang w:val="en-US"/>
              </w:rPr>
            </w:pPr>
            <w:r w:rsidRPr="1A106A46" w:rsidR="008A629C">
              <w:rPr>
                <w:sz w:val="22"/>
                <w:szCs w:val="22"/>
                <w:lang w:val="en-US"/>
              </w:rPr>
              <w:t xml:space="preserve">          "system": "http://snomed.info/</w:t>
            </w:r>
            <w:r w:rsidRPr="1A106A46" w:rsidR="008A629C">
              <w:rPr>
                <w:sz w:val="22"/>
                <w:szCs w:val="22"/>
                <w:lang w:val="en-US"/>
              </w:rPr>
              <w:t>sct</w:t>
            </w:r>
            <w:r w:rsidRPr="1A106A46" w:rsidR="008A629C">
              <w:rPr>
                <w:sz w:val="22"/>
                <w:szCs w:val="22"/>
                <w:lang w:val="en-US"/>
              </w:rPr>
              <w:t>",</w:t>
            </w:r>
          </w:p>
          <w:p w:rsidRPr="0011021F" w:rsidR="008A629C" w:rsidP="00E3405B" w:rsidRDefault="008A629C" w14:paraId="5040087D" w14:textId="77777777">
            <w:pPr>
              <w:rPr>
                <w:sz w:val="22"/>
                <w:szCs w:val="22"/>
              </w:rPr>
            </w:pPr>
            <w:r w:rsidRPr="0011021F">
              <w:rPr>
                <w:sz w:val="22"/>
                <w:szCs w:val="22"/>
              </w:rPr>
              <w:t xml:space="preserve">          "code": "162673000",</w:t>
            </w:r>
          </w:p>
          <w:p w:rsidRPr="0011021F" w:rsidR="008A629C" w:rsidP="00E3405B" w:rsidRDefault="008A629C" w14:paraId="43927F1F" w14:textId="77777777">
            <w:pPr>
              <w:rPr>
                <w:sz w:val="22"/>
                <w:szCs w:val="22"/>
              </w:rPr>
            </w:pPr>
            <w:r w:rsidRPr="0011021F">
              <w:rPr>
                <w:sz w:val="22"/>
                <w:szCs w:val="22"/>
              </w:rPr>
              <w:t xml:space="preserve">          "display": "General examination of patient (procedure)"</w:t>
            </w:r>
          </w:p>
          <w:p w:rsidRPr="0011021F" w:rsidR="008A629C" w:rsidP="00E3405B" w:rsidRDefault="008A629C" w14:paraId="6623AEB0" w14:textId="77777777">
            <w:pPr>
              <w:rPr>
                <w:sz w:val="22"/>
                <w:szCs w:val="22"/>
              </w:rPr>
            </w:pPr>
            <w:r w:rsidRPr="0011021F">
              <w:rPr>
                <w:sz w:val="22"/>
                <w:szCs w:val="22"/>
              </w:rPr>
              <w:t xml:space="preserve">        } ],</w:t>
            </w:r>
          </w:p>
          <w:p w:rsidRPr="0011021F" w:rsidR="008A629C" w:rsidP="00E3405B" w:rsidRDefault="008A629C" w14:paraId="01F17B65" w14:textId="77777777">
            <w:pPr>
              <w:rPr>
                <w:sz w:val="22"/>
                <w:szCs w:val="22"/>
              </w:rPr>
            </w:pPr>
            <w:r w:rsidRPr="0011021F">
              <w:rPr>
                <w:sz w:val="22"/>
                <w:szCs w:val="22"/>
              </w:rPr>
              <w:lastRenderedPageBreak/>
              <w:t xml:space="preserve">        "text": "General examination of patient (procedure)"</w:t>
            </w:r>
          </w:p>
          <w:p w:rsidRPr="0011021F" w:rsidR="008A629C" w:rsidP="00E3405B" w:rsidRDefault="008A629C" w14:paraId="281782EC" w14:textId="77777777">
            <w:pPr>
              <w:rPr>
                <w:sz w:val="22"/>
                <w:szCs w:val="22"/>
              </w:rPr>
            </w:pPr>
            <w:r w:rsidRPr="0011021F">
              <w:rPr>
                <w:sz w:val="22"/>
                <w:szCs w:val="22"/>
              </w:rPr>
              <w:t xml:space="preserve">      } ],</w:t>
            </w:r>
          </w:p>
          <w:p w:rsidRPr="0011021F" w:rsidR="008A629C" w:rsidP="00E3405B" w:rsidRDefault="008A629C" w14:paraId="2906582D" w14:textId="77777777">
            <w:pPr>
              <w:rPr>
                <w:sz w:val="22"/>
                <w:szCs w:val="22"/>
              </w:rPr>
            </w:pPr>
            <w:r w:rsidRPr="0011021F">
              <w:rPr>
                <w:sz w:val="22"/>
                <w:szCs w:val="22"/>
              </w:rPr>
              <w:t xml:space="preserve">      "subject": {</w:t>
            </w:r>
          </w:p>
          <w:p w:rsidRPr="0011021F" w:rsidR="008A629C" w:rsidP="1A106A46" w:rsidRDefault="008A629C" w14:paraId="737188EA" w14:textId="77777777">
            <w:pPr>
              <w:rPr>
                <w:sz w:val="22"/>
                <w:szCs w:val="22"/>
                <w:lang w:val="en-US"/>
              </w:rPr>
            </w:pPr>
            <w:r w:rsidRPr="1A106A46" w:rsidR="008A629C">
              <w:rPr>
                <w:sz w:val="22"/>
                <w:szCs w:val="22"/>
                <w:lang w:val="en-US"/>
              </w:rPr>
              <w:t xml:space="preserve">        "reference": "</w:t>
            </w:r>
            <w:r w:rsidRPr="1A106A46" w:rsidR="008A629C">
              <w:rPr>
                <w:sz w:val="22"/>
                <w:szCs w:val="22"/>
                <w:lang w:val="en-US"/>
              </w:rPr>
              <w:t>urn:uuid</w:t>
            </w:r>
            <w:r w:rsidRPr="1A106A46" w:rsidR="008A629C">
              <w:rPr>
                <w:sz w:val="22"/>
                <w:szCs w:val="22"/>
                <w:lang w:val="en-US"/>
              </w:rPr>
              <w:t>:dbc4a3f7-9c69-4435-3ce3-4e1988ab6b91"</w:t>
            </w:r>
          </w:p>
          <w:p w:rsidRPr="0011021F" w:rsidR="008A629C" w:rsidP="00E3405B" w:rsidRDefault="008A629C" w14:paraId="659E7FA7" w14:textId="77777777">
            <w:pPr>
              <w:rPr>
                <w:sz w:val="22"/>
                <w:szCs w:val="22"/>
              </w:rPr>
            </w:pPr>
            <w:r w:rsidRPr="0011021F">
              <w:rPr>
                <w:sz w:val="22"/>
                <w:szCs w:val="22"/>
              </w:rPr>
              <w:t xml:space="preserve">      },</w:t>
            </w:r>
          </w:p>
          <w:p w:rsidRPr="0011021F" w:rsidR="008A629C" w:rsidP="00E3405B" w:rsidRDefault="008A629C" w14:paraId="0C94133F" w14:textId="77777777">
            <w:pPr>
              <w:rPr>
                <w:sz w:val="22"/>
                <w:szCs w:val="22"/>
              </w:rPr>
            </w:pPr>
            <w:r w:rsidRPr="0011021F">
              <w:rPr>
                <w:sz w:val="22"/>
                <w:szCs w:val="22"/>
              </w:rPr>
              <w:t xml:space="preserve">      "participant": [ {</w:t>
            </w:r>
          </w:p>
          <w:p w:rsidRPr="0011021F" w:rsidR="008A629C" w:rsidP="00E3405B" w:rsidRDefault="008A629C" w14:paraId="27B308BE" w14:textId="77777777">
            <w:pPr>
              <w:rPr>
                <w:sz w:val="22"/>
                <w:szCs w:val="22"/>
              </w:rPr>
            </w:pPr>
            <w:r w:rsidRPr="0011021F">
              <w:rPr>
                <w:sz w:val="22"/>
                <w:szCs w:val="22"/>
              </w:rPr>
              <w:t xml:space="preserve">        "individual": {</w:t>
            </w:r>
          </w:p>
          <w:p w:rsidRPr="0011021F" w:rsidR="008A629C" w:rsidP="1A106A46" w:rsidRDefault="008A629C" w14:paraId="1A6324FC" w14:textId="77777777">
            <w:pPr>
              <w:rPr>
                <w:sz w:val="22"/>
                <w:szCs w:val="22"/>
                <w:lang w:val="en-US"/>
              </w:rPr>
            </w:pPr>
            <w:r w:rsidRPr="1A106A46" w:rsidR="008A629C">
              <w:rPr>
                <w:sz w:val="22"/>
                <w:szCs w:val="22"/>
                <w:lang w:val="en-US"/>
              </w:rPr>
              <w:t xml:space="preserve">          "reference": "</w:t>
            </w:r>
            <w:r w:rsidRPr="1A106A46" w:rsidR="008A629C">
              <w:rPr>
                <w:sz w:val="22"/>
                <w:szCs w:val="22"/>
                <w:lang w:val="en-US"/>
              </w:rPr>
              <w:t>Practitioner?identifier</w:t>
            </w:r>
            <w:r w:rsidRPr="1A106A46" w:rsidR="008A629C">
              <w:rPr>
                <w:sz w:val="22"/>
                <w:szCs w:val="22"/>
                <w:lang w:val="en-US"/>
              </w:rPr>
              <w:t>=http://hl7.org/fhir/sid/us-npi|9999947796",</w:t>
            </w:r>
          </w:p>
          <w:p w:rsidRPr="0011021F" w:rsidR="008A629C" w:rsidP="00E3405B" w:rsidRDefault="008A629C" w14:paraId="688EA7B8" w14:textId="77777777">
            <w:pPr>
              <w:rPr>
                <w:sz w:val="22"/>
                <w:szCs w:val="22"/>
              </w:rPr>
            </w:pPr>
            <w:r w:rsidRPr="0011021F">
              <w:rPr>
                <w:sz w:val="22"/>
                <w:szCs w:val="22"/>
              </w:rPr>
              <w:t xml:space="preserve">          "display": "Dr. Francisco472 Gusikowski974"</w:t>
            </w:r>
          </w:p>
          <w:p w:rsidRPr="0011021F" w:rsidR="008A629C" w:rsidP="00E3405B" w:rsidRDefault="008A629C" w14:paraId="43C52552" w14:textId="77777777">
            <w:pPr>
              <w:rPr>
                <w:sz w:val="22"/>
                <w:szCs w:val="22"/>
              </w:rPr>
            </w:pPr>
            <w:r w:rsidRPr="0011021F">
              <w:rPr>
                <w:sz w:val="22"/>
                <w:szCs w:val="22"/>
              </w:rPr>
              <w:t xml:space="preserve">        }</w:t>
            </w:r>
          </w:p>
          <w:p w:rsidRPr="0011021F" w:rsidR="008A629C" w:rsidP="00E3405B" w:rsidRDefault="008A629C" w14:paraId="7D358EB5" w14:textId="77777777">
            <w:pPr>
              <w:rPr>
                <w:sz w:val="22"/>
                <w:szCs w:val="22"/>
              </w:rPr>
            </w:pPr>
            <w:r w:rsidRPr="0011021F">
              <w:rPr>
                <w:sz w:val="22"/>
                <w:szCs w:val="22"/>
              </w:rPr>
              <w:t xml:space="preserve">      } ],</w:t>
            </w:r>
          </w:p>
          <w:p w:rsidRPr="0011021F" w:rsidR="008A629C" w:rsidP="00E3405B" w:rsidRDefault="008A629C" w14:paraId="0AB0A061" w14:textId="77777777">
            <w:pPr>
              <w:rPr>
                <w:sz w:val="22"/>
                <w:szCs w:val="22"/>
              </w:rPr>
            </w:pPr>
            <w:r w:rsidRPr="0011021F">
              <w:rPr>
                <w:sz w:val="22"/>
                <w:szCs w:val="22"/>
              </w:rPr>
              <w:t xml:space="preserve">      "period": {</w:t>
            </w:r>
          </w:p>
          <w:p w:rsidRPr="0011021F" w:rsidR="008A629C" w:rsidP="00E3405B" w:rsidRDefault="008A629C" w14:paraId="35056EFF" w14:textId="77777777">
            <w:pPr>
              <w:rPr>
                <w:sz w:val="22"/>
                <w:szCs w:val="22"/>
              </w:rPr>
            </w:pPr>
            <w:r w:rsidRPr="0011021F">
              <w:rPr>
                <w:sz w:val="22"/>
                <w:szCs w:val="22"/>
              </w:rPr>
              <w:t xml:space="preserve">        "start": "2015-09-05T21:57:47+00:00",</w:t>
            </w:r>
          </w:p>
          <w:p w:rsidRPr="0011021F" w:rsidR="008A629C" w:rsidP="00E3405B" w:rsidRDefault="008A629C" w14:paraId="2C800A99" w14:textId="77777777">
            <w:pPr>
              <w:rPr>
                <w:sz w:val="22"/>
                <w:szCs w:val="22"/>
              </w:rPr>
            </w:pPr>
            <w:r w:rsidRPr="0011021F">
              <w:rPr>
                <w:sz w:val="22"/>
                <w:szCs w:val="22"/>
              </w:rPr>
              <w:t xml:space="preserve">        "end": "2015-09-05T22:48:16+00:00"</w:t>
            </w:r>
          </w:p>
          <w:p w:rsidRPr="0011021F" w:rsidR="008A629C" w:rsidP="00E3405B" w:rsidRDefault="008A629C" w14:paraId="472360E1" w14:textId="77777777">
            <w:pPr>
              <w:rPr>
                <w:sz w:val="22"/>
                <w:szCs w:val="22"/>
              </w:rPr>
            </w:pPr>
            <w:r w:rsidRPr="0011021F">
              <w:rPr>
                <w:sz w:val="22"/>
                <w:szCs w:val="22"/>
              </w:rPr>
              <w:t xml:space="preserve">      },</w:t>
            </w:r>
          </w:p>
          <w:p w:rsidRPr="0011021F" w:rsidR="008A629C" w:rsidP="1A106A46" w:rsidRDefault="008A629C" w14:paraId="334874A7" w14:textId="77777777">
            <w:pPr>
              <w:rPr>
                <w:sz w:val="22"/>
                <w:szCs w:val="22"/>
                <w:lang w:val="en-US"/>
              </w:rPr>
            </w:pPr>
            <w:r w:rsidRPr="1A106A46" w:rsidR="008A629C">
              <w:rPr>
                <w:sz w:val="22"/>
                <w:szCs w:val="22"/>
                <w:lang w:val="en-US"/>
              </w:rPr>
              <w:t xml:space="preserve">      "</w:t>
            </w:r>
            <w:r w:rsidRPr="1A106A46" w:rsidR="008A629C">
              <w:rPr>
                <w:sz w:val="22"/>
                <w:szCs w:val="22"/>
                <w:lang w:val="en-US"/>
              </w:rPr>
              <w:t>serviceProvider</w:t>
            </w:r>
            <w:r w:rsidRPr="1A106A46" w:rsidR="008A629C">
              <w:rPr>
                <w:sz w:val="22"/>
                <w:szCs w:val="22"/>
                <w:lang w:val="en-US"/>
              </w:rPr>
              <w:t>": {</w:t>
            </w:r>
          </w:p>
          <w:p w:rsidRPr="0011021F" w:rsidR="008A629C" w:rsidP="1A106A46" w:rsidRDefault="008A629C" w14:paraId="7DAFE722" w14:textId="77777777">
            <w:pPr>
              <w:rPr>
                <w:sz w:val="22"/>
                <w:szCs w:val="22"/>
                <w:lang w:val="en-US"/>
              </w:rPr>
            </w:pPr>
            <w:r w:rsidRPr="1A106A46" w:rsidR="008A629C">
              <w:rPr>
                <w:sz w:val="22"/>
                <w:szCs w:val="22"/>
                <w:lang w:val="en-US"/>
              </w:rPr>
              <w:t xml:space="preserve">        "reference": "</w:t>
            </w:r>
            <w:r w:rsidRPr="1A106A46" w:rsidR="008A629C">
              <w:rPr>
                <w:sz w:val="22"/>
                <w:szCs w:val="22"/>
                <w:lang w:val="en-US"/>
              </w:rPr>
              <w:t>Organization?identifier</w:t>
            </w:r>
            <w:r w:rsidRPr="1A106A46" w:rsidR="008A629C">
              <w:rPr>
                <w:sz w:val="22"/>
                <w:szCs w:val="22"/>
                <w:lang w:val="en-US"/>
              </w:rPr>
              <w:t>=https://github.com/synthetichealth/synthea|e2a8b444-9b8f-36ff-84c4-05ee98589482",</w:t>
            </w:r>
          </w:p>
          <w:p w:rsidRPr="0011021F" w:rsidR="008A629C" w:rsidP="00E3405B" w:rsidRDefault="008A629C" w14:paraId="6042F398" w14:textId="77777777">
            <w:pPr>
              <w:rPr>
                <w:sz w:val="22"/>
                <w:szCs w:val="22"/>
              </w:rPr>
            </w:pPr>
            <w:r w:rsidRPr="0011021F">
              <w:rPr>
                <w:sz w:val="22"/>
                <w:szCs w:val="22"/>
              </w:rPr>
              <w:t xml:space="preserve">        "display": "WHITLEY WELLNESS LLC"</w:t>
            </w:r>
          </w:p>
          <w:p w:rsidRPr="0011021F" w:rsidR="008A629C" w:rsidP="00E3405B" w:rsidRDefault="008A629C" w14:paraId="0387EBF5" w14:textId="77777777">
            <w:pPr>
              <w:rPr>
                <w:sz w:val="22"/>
                <w:szCs w:val="22"/>
              </w:rPr>
            </w:pPr>
            <w:r w:rsidRPr="0011021F">
              <w:rPr>
                <w:sz w:val="22"/>
                <w:szCs w:val="22"/>
              </w:rPr>
              <w:t xml:space="preserve">      }</w:t>
            </w:r>
          </w:p>
          <w:p w:rsidRPr="0011021F" w:rsidR="008A629C" w:rsidP="00E3405B" w:rsidRDefault="008A629C" w14:paraId="1073D266" w14:textId="77777777">
            <w:pPr>
              <w:rPr>
                <w:sz w:val="22"/>
                <w:szCs w:val="22"/>
              </w:rPr>
            </w:pPr>
            <w:r w:rsidRPr="0011021F">
              <w:rPr>
                <w:sz w:val="22"/>
                <w:szCs w:val="22"/>
              </w:rPr>
              <w:t xml:space="preserve">    },</w:t>
            </w:r>
          </w:p>
          <w:p w:rsidRPr="0011021F" w:rsidR="008A629C" w:rsidP="00E3405B" w:rsidRDefault="008A629C" w14:paraId="465B55F7" w14:textId="77777777">
            <w:pPr>
              <w:rPr>
                <w:sz w:val="22"/>
                <w:szCs w:val="22"/>
              </w:rPr>
            </w:pPr>
            <w:r w:rsidRPr="0011021F">
              <w:rPr>
                <w:sz w:val="22"/>
                <w:szCs w:val="22"/>
              </w:rPr>
              <w:t xml:space="preserve">    "request": {</w:t>
            </w:r>
          </w:p>
          <w:p w:rsidRPr="0011021F" w:rsidR="008A629C" w:rsidP="00E3405B" w:rsidRDefault="008A629C" w14:paraId="38FDC670" w14:textId="77777777">
            <w:pPr>
              <w:rPr>
                <w:sz w:val="22"/>
                <w:szCs w:val="22"/>
              </w:rPr>
            </w:pPr>
            <w:r w:rsidRPr="0011021F">
              <w:rPr>
                <w:sz w:val="22"/>
                <w:szCs w:val="22"/>
              </w:rPr>
              <w:t xml:space="preserve">      "method": "POST",</w:t>
            </w:r>
          </w:p>
          <w:p w:rsidRPr="0011021F" w:rsidR="008A629C" w:rsidP="1A106A46" w:rsidRDefault="008A629C" w14:paraId="7AB28B21" w14:textId="77777777">
            <w:pPr>
              <w:rPr>
                <w:sz w:val="22"/>
                <w:szCs w:val="22"/>
                <w:lang w:val="en-US"/>
              </w:rPr>
            </w:pPr>
            <w:r w:rsidRPr="1A106A46" w:rsidR="008A629C">
              <w:rPr>
                <w:sz w:val="22"/>
                <w:szCs w:val="22"/>
                <w:lang w:val="en-US"/>
              </w:rPr>
              <w:t xml:space="preserve">      "</w:t>
            </w:r>
            <w:r w:rsidRPr="1A106A46" w:rsidR="008A629C">
              <w:rPr>
                <w:sz w:val="22"/>
                <w:szCs w:val="22"/>
                <w:lang w:val="en-US"/>
              </w:rPr>
              <w:t>url</w:t>
            </w:r>
            <w:r w:rsidRPr="1A106A46" w:rsidR="008A629C">
              <w:rPr>
                <w:sz w:val="22"/>
                <w:szCs w:val="22"/>
                <w:lang w:val="en-US"/>
              </w:rPr>
              <w:t>": "Encounter"</w:t>
            </w:r>
          </w:p>
          <w:p w:rsidRPr="0011021F" w:rsidR="008A629C" w:rsidP="00E3405B" w:rsidRDefault="008A629C" w14:paraId="2E906607" w14:textId="77777777">
            <w:pPr>
              <w:rPr>
                <w:sz w:val="22"/>
                <w:szCs w:val="22"/>
              </w:rPr>
            </w:pPr>
            <w:r w:rsidRPr="0011021F">
              <w:rPr>
                <w:sz w:val="22"/>
                <w:szCs w:val="22"/>
              </w:rPr>
              <w:t xml:space="preserve">    }</w:t>
            </w:r>
          </w:p>
          <w:p w:rsidR="008A629C" w:rsidP="00E3405B" w:rsidRDefault="008A629C" w14:paraId="74A6E9E4" w14:textId="77777777">
            <w:pPr>
              <w:rPr>
                <w:b/>
                <w:bCs/>
                <w:u w:val="single"/>
                <w:lang w:val="en-US" w:bidi="he-IL"/>
              </w:rPr>
            </w:pPr>
          </w:p>
        </w:tc>
      </w:tr>
    </w:tbl>
    <w:p w:rsidR="008A629C" w:rsidP="008A629C" w:rsidRDefault="008A629C" w14:paraId="32CC4CD4" w14:textId="77777777">
      <w:pPr>
        <w:pBdr>
          <w:top w:val="nil"/>
          <w:left w:val="nil"/>
          <w:bottom w:val="nil"/>
          <w:right w:val="nil"/>
          <w:between w:val="nil"/>
        </w:pBdr>
        <w:spacing w:after="0"/>
      </w:pPr>
    </w:p>
    <w:p w:rsidR="008A629C" w:rsidP="008A629C" w:rsidRDefault="008A629C" w14:paraId="62AC353C" w14:textId="77777777">
      <w:pPr>
        <w:pBdr>
          <w:top w:val="nil"/>
          <w:left w:val="nil"/>
          <w:bottom w:val="nil"/>
          <w:right w:val="nil"/>
          <w:between w:val="nil"/>
        </w:pBdr>
        <w:spacing w:after="0"/>
      </w:pPr>
    </w:p>
    <w:p w:rsidR="008A629C" w:rsidP="008A629C" w:rsidRDefault="008A629C" w14:paraId="03831EEF" w14:textId="23B9013F">
      <w:r w:rsidRPr="00E3405B">
        <w:rPr>
          <w:b/>
          <w:bCs/>
        </w:rPr>
        <w:t>Step 1</w:t>
      </w:r>
      <w:r>
        <w:t xml:space="preserve"> – Identify the </w:t>
      </w:r>
      <w:r w:rsidR="00E46A3F">
        <w:t>main</w:t>
      </w:r>
      <w:r>
        <w:t xml:space="preserve"> FHIR element – in this case </w:t>
      </w:r>
      <w:r w:rsidR="00410CDC">
        <w:t>there are 2 codes:</w:t>
      </w:r>
    </w:p>
    <w:p w:rsidR="00C252A5" w:rsidP="00A1634E" w:rsidRDefault="00C252A5" w14:paraId="7C32D743" w14:textId="24FDB0E7">
      <w:pPr>
        <w:rPr>
          <w:i/>
          <w:iCs/>
        </w:rPr>
      </w:pPr>
      <w:r w:rsidRPr="009D5207">
        <w:rPr>
          <w:i/>
          <w:iCs/>
          <w:u w:val="single"/>
        </w:rPr>
        <w:t>Code 1</w:t>
      </w:r>
      <w:r>
        <w:rPr>
          <w:i/>
          <w:iCs/>
        </w:rPr>
        <w:t>:</w:t>
      </w:r>
    </w:p>
    <w:p w:rsidRPr="00A1634E" w:rsidR="00A1634E" w:rsidP="009D5207" w:rsidRDefault="008A629C" w14:paraId="683B17BA" w14:textId="791D82E0">
      <w:pPr>
        <w:ind w:firstLine="720"/>
        <w:rPr>
          <w:i/>
          <w:iCs/>
        </w:rPr>
      </w:pPr>
      <w:r w:rsidRPr="0011021F">
        <w:rPr>
          <w:i/>
          <w:iCs/>
        </w:rPr>
        <w:t xml:space="preserve"> </w:t>
      </w:r>
      <w:r w:rsidRPr="00A1634E" w:rsidR="00A1634E">
        <w:rPr>
          <w:i/>
          <w:iCs/>
        </w:rPr>
        <w:t>"code": {</w:t>
      </w:r>
    </w:p>
    <w:p w:rsidRPr="00A1634E" w:rsidR="00A1634E" w:rsidP="00A1634E" w:rsidRDefault="00A1634E" w14:paraId="3E0A3454" w14:textId="6103D918">
      <w:pPr>
        <w:rPr>
          <w:i/>
          <w:iCs/>
        </w:rPr>
      </w:pPr>
      <w:r w:rsidRPr="00A1634E">
        <w:rPr>
          <w:i/>
          <w:iCs/>
        </w:rPr>
        <w:t xml:space="preserve">     </w:t>
      </w:r>
      <w:r w:rsidR="00C252A5">
        <w:rPr>
          <w:i/>
          <w:iCs/>
        </w:rPr>
        <w:tab/>
      </w:r>
      <w:r w:rsidRPr="00A1634E">
        <w:rPr>
          <w:i/>
          <w:iCs/>
        </w:rPr>
        <w:t xml:space="preserve">   "coding": [ {</w:t>
      </w:r>
    </w:p>
    <w:p w:rsidRPr="00A1634E" w:rsidR="00A1634E" w:rsidP="00A1634E" w:rsidRDefault="00A1634E" w14:paraId="28865ABA" w14:textId="731D9321">
      <w:pPr>
        <w:rPr>
          <w:i/>
          <w:iCs/>
        </w:rPr>
      </w:pPr>
      <w:r w:rsidRPr="00A1634E">
        <w:rPr>
          <w:i/>
          <w:iCs/>
        </w:rPr>
        <w:t xml:space="preserve">       </w:t>
      </w:r>
      <w:r w:rsidR="00C252A5">
        <w:rPr>
          <w:i/>
          <w:iCs/>
        </w:rPr>
        <w:tab/>
      </w:r>
      <w:r w:rsidR="00C252A5">
        <w:rPr>
          <w:i/>
          <w:iCs/>
        </w:rPr>
        <w:tab/>
      </w:r>
      <w:r w:rsidRPr="00A1634E">
        <w:rPr>
          <w:i/>
          <w:iCs/>
        </w:rPr>
        <w:t xml:space="preserve">   "system": "http://loinc.org",</w:t>
      </w:r>
    </w:p>
    <w:p w:rsidRPr="00A1634E" w:rsidR="00A1634E" w:rsidP="1A106A46" w:rsidRDefault="00A1634E" w14:paraId="45534DBD" w14:textId="565A50E6">
      <w:pPr>
        <w:rPr>
          <w:i w:val="1"/>
          <w:iCs w:val="1"/>
          <w:lang w:val="en-US"/>
        </w:rPr>
      </w:pPr>
      <w:r w:rsidRPr="1A106A46" w:rsidR="00A1634E">
        <w:rPr>
          <w:i w:val="1"/>
          <w:iCs w:val="1"/>
          <w:lang w:val="en-US"/>
        </w:rPr>
        <w:t xml:space="preserve">       </w:t>
      </w:r>
      <w:r>
        <w:tab/>
      </w:r>
      <w:r w:rsidRPr="1A106A46" w:rsidR="00A1634E">
        <w:rPr>
          <w:i w:val="1"/>
          <w:iCs w:val="1"/>
          <w:lang w:val="en-US"/>
        </w:rPr>
        <w:t xml:space="preserve"> </w:t>
      </w:r>
      <w:r>
        <w:tab/>
      </w:r>
      <w:r w:rsidRPr="1A106A46" w:rsidR="00A1634E">
        <w:rPr>
          <w:i w:val="1"/>
          <w:iCs w:val="1"/>
          <w:lang w:val="en-US"/>
        </w:rPr>
        <w:t xml:space="preserve">  "</w:t>
      </w:r>
      <w:r w:rsidRPr="1A106A46" w:rsidR="00A1634E">
        <w:rPr>
          <w:i w:val="1"/>
          <w:iCs w:val="1"/>
          <w:lang w:val="en-US"/>
        </w:rPr>
        <w:t>code": "72166-2",</w:t>
      </w:r>
    </w:p>
    <w:p w:rsidR="00A1634E" w:rsidP="1A106A46" w:rsidRDefault="00A1634E" w14:paraId="6F2F7FEF" w14:textId="60A31148">
      <w:pPr>
        <w:rPr>
          <w:i w:val="1"/>
          <w:iCs w:val="1"/>
          <w:lang w:val="en-US"/>
        </w:rPr>
      </w:pPr>
      <w:r w:rsidRPr="1A106A46" w:rsidR="00A1634E">
        <w:rPr>
          <w:i w:val="1"/>
          <w:iCs w:val="1"/>
          <w:lang w:val="en-US"/>
        </w:rPr>
        <w:t xml:space="preserve">       </w:t>
      </w:r>
      <w:r>
        <w:tab/>
      </w:r>
      <w:r w:rsidRPr="1A106A46" w:rsidR="00A1634E">
        <w:rPr>
          <w:i w:val="1"/>
          <w:iCs w:val="1"/>
          <w:lang w:val="en-US"/>
        </w:rPr>
        <w:t xml:space="preserve">  </w:t>
      </w:r>
      <w:r>
        <w:tab/>
      </w:r>
      <w:r w:rsidRPr="1A106A46" w:rsidR="00A1634E">
        <w:rPr>
          <w:i w:val="1"/>
          <w:iCs w:val="1"/>
          <w:lang w:val="en-US"/>
        </w:rPr>
        <w:t xml:space="preserve"> "display": "Tobacco smoking status"</w:t>
      </w:r>
    </w:p>
    <w:p w:rsidRPr="009D5207" w:rsidR="00410CDC" w:rsidP="00A1634E" w:rsidRDefault="00410CDC" w14:paraId="1FF2E44C" w14:textId="0E1C4FD6">
      <w:pPr>
        <w:rPr>
          <w:b/>
          <w:bCs/>
          <w:i/>
          <w:iCs/>
        </w:rPr>
      </w:pPr>
      <w:r w:rsidRPr="009D5207">
        <w:rPr>
          <w:b/>
          <w:bCs/>
          <w:i/>
          <w:iCs/>
        </w:rPr>
        <w:t xml:space="preserve">And </w:t>
      </w:r>
    </w:p>
    <w:p w:rsidR="00C252A5" w:rsidP="00C252A5" w:rsidRDefault="00C252A5" w14:paraId="481FEC43" w14:textId="005650FF">
      <w:pPr>
        <w:rPr>
          <w:i/>
          <w:iCs/>
        </w:rPr>
      </w:pPr>
      <w:r w:rsidRPr="00E3405B">
        <w:rPr>
          <w:i/>
          <w:iCs/>
          <w:u w:val="single"/>
        </w:rPr>
        <w:t>Code</w:t>
      </w:r>
      <w:r>
        <w:rPr>
          <w:i/>
          <w:iCs/>
          <w:u w:val="single"/>
        </w:rPr>
        <w:t xml:space="preserve"> 2</w:t>
      </w:r>
      <w:r>
        <w:rPr>
          <w:i/>
          <w:iCs/>
        </w:rPr>
        <w:t>:</w:t>
      </w:r>
    </w:p>
    <w:p w:rsidRPr="00A1634E" w:rsidR="00A1634E" w:rsidP="1A106A46" w:rsidRDefault="00A1634E" w14:paraId="38645E2C" w14:textId="77777777">
      <w:pPr>
        <w:rPr>
          <w:i w:val="1"/>
          <w:iCs w:val="1"/>
          <w:lang w:val="en-US"/>
        </w:rPr>
      </w:pPr>
      <w:r w:rsidRPr="1A106A46" w:rsidR="00A1634E">
        <w:rPr>
          <w:i w:val="1"/>
          <w:iCs w:val="1"/>
          <w:lang w:val="en-US"/>
        </w:rPr>
        <w:t>"</w:t>
      </w:r>
      <w:r w:rsidRPr="1A106A46" w:rsidR="00A1634E">
        <w:rPr>
          <w:i w:val="1"/>
          <w:iCs w:val="1"/>
          <w:lang w:val="en-US"/>
        </w:rPr>
        <w:t>valueCodeableConcept</w:t>
      </w:r>
      <w:r w:rsidRPr="1A106A46" w:rsidR="00A1634E">
        <w:rPr>
          <w:i w:val="1"/>
          <w:iCs w:val="1"/>
          <w:lang w:val="en-US"/>
        </w:rPr>
        <w:t>": {</w:t>
      </w:r>
    </w:p>
    <w:p w:rsidR="00A1634E" w:rsidP="00A1634E" w:rsidRDefault="00A1634E" w14:paraId="0CA043B8" w14:textId="77777777">
      <w:pPr>
        <w:rPr>
          <w:i/>
          <w:iCs/>
        </w:rPr>
      </w:pPr>
      <w:r w:rsidRPr="00A1634E">
        <w:rPr>
          <w:i/>
          <w:iCs/>
        </w:rPr>
        <w:t xml:space="preserve">        "coding": [ {</w:t>
      </w:r>
    </w:p>
    <w:p w:rsidRPr="00410CDC" w:rsidR="00410CDC" w:rsidP="1A106A46" w:rsidRDefault="00410CDC" w14:paraId="352707C9" w14:textId="23CD0E09">
      <w:pPr>
        <w:ind w:firstLine="720"/>
        <w:rPr>
          <w:i w:val="1"/>
          <w:iCs w:val="1"/>
          <w:lang w:val="en-US"/>
        </w:rPr>
      </w:pPr>
      <w:r w:rsidRPr="1A106A46" w:rsidR="00410CDC">
        <w:rPr>
          <w:i w:val="1"/>
          <w:iCs w:val="1"/>
          <w:lang w:val="en-US"/>
        </w:rPr>
        <w:t>"system": "http://snomed.info/</w:t>
      </w:r>
      <w:r w:rsidRPr="1A106A46" w:rsidR="00410CDC">
        <w:rPr>
          <w:i w:val="1"/>
          <w:iCs w:val="1"/>
          <w:lang w:val="en-US"/>
        </w:rPr>
        <w:t>sct</w:t>
      </w:r>
      <w:r w:rsidRPr="1A106A46" w:rsidR="00410CDC">
        <w:rPr>
          <w:i w:val="1"/>
          <w:iCs w:val="1"/>
          <w:lang w:val="en-US"/>
        </w:rPr>
        <w:t>",</w:t>
      </w:r>
    </w:p>
    <w:p w:rsidRPr="00410CDC" w:rsidR="00410CDC" w:rsidP="00410CDC" w:rsidRDefault="00410CDC" w14:paraId="35627074" w14:textId="3355DA4A">
      <w:pPr>
        <w:rPr>
          <w:i/>
          <w:iCs/>
        </w:rPr>
      </w:pPr>
      <w:r w:rsidRPr="00410CDC">
        <w:rPr>
          <w:i/>
          <w:iCs/>
        </w:rPr>
        <w:lastRenderedPageBreak/>
        <w:t xml:space="preserve">          </w:t>
      </w:r>
      <w:r w:rsidR="00A1634E">
        <w:rPr>
          <w:i/>
          <w:iCs/>
        </w:rPr>
        <w:tab/>
      </w:r>
      <w:r w:rsidRPr="00410CDC">
        <w:rPr>
          <w:i/>
          <w:iCs/>
        </w:rPr>
        <w:t>"code": "266919005",</w:t>
      </w:r>
    </w:p>
    <w:p w:rsidR="00410CDC" w:rsidP="00410CDC" w:rsidRDefault="00410CDC" w14:paraId="47058030" w14:textId="3F9FF27A">
      <w:pPr>
        <w:rPr>
          <w:i/>
          <w:iCs/>
        </w:rPr>
      </w:pPr>
      <w:r w:rsidRPr="00410CDC">
        <w:rPr>
          <w:i/>
          <w:iCs/>
        </w:rPr>
        <w:t xml:space="preserve">         </w:t>
      </w:r>
      <w:r w:rsidR="00A1634E">
        <w:rPr>
          <w:i/>
          <w:iCs/>
        </w:rPr>
        <w:tab/>
      </w:r>
      <w:r w:rsidRPr="00410CDC">
        <w:rPr>
          <w:i/>
          <w:iCs/>
        </w:rPr>
        <w:t xml:space="preserve"> "display": "Never smoked tobacco (finding)"</w:t>
      </w:r>
    </w:p>
    <w:p w:rsidRPr="0011021F" w:rsidR="00CB005D" w:rsidP="00410CDC" w:rsidRDefault="00CB005D" w14:paraId="6A447851" w14:textId="77777777">
      <w:pPr>
        <w:rPr>
          <w:i/>
          <w:iCs/>
        </w:rPr>
      </w:pPr>
    </w:p>
    <w:p w:rsidR="00C252A5" w:rsidP="1A106A46" w:rsidRDefault="008A629C" w14:paraId="2AF49997" w14:textId="77777777">
      <w:pPr>
        <w:pBdr>
          <w:top w:val="nil" w:color="000000" w:sz="0" w:space="0"/>
          <w:left w:val="nil" w:color="000000" w:sz="0" w:space="0"/>
          <w:bottom w:val="nil" w:color="000000" w:sz="0" w:space="0"/>
          <w:right w:val="nil" w:color="000000" w:sz="0" w:space="0"/>
          <w:between w:val="nil" w:color="000000" w:sz="0" w:space="0"/>
        </w:pBdr>
        <w:spacing w:after="0"/>
      </w:pPr>
      <w:r w:rsidRPr="1A106A46" w:rsidR="008A629C">
        <w:rPr>
          <w:b w:val="1"/>
          <w:bCs w:val="1"/>
          <w:lang w:val="en-US"/>
        </w:rPr>
        <w:t>Step 2</w:t>
      </w:r>
      <w:r w:rsidRPr="1A106A46" w:rsidR="008A629C">
        <w:rPr>
          <w:lang w:val="en-US"/>
        </w:rPr>
        <w:t xml:space="preserve"> – Use OHDSI </w:t>
      </w:r>
      <w:r w:rsidRPr="1A106A46" w:rsidR="008A629C">
        <w:rPr>
          <w:lang w:val="en-US"/>
        </w:rPr>
        <w:t>ATHENA  to</w:t>
      </w:r>
      <w:r w:rsidRPr="1A106A46" w:rsidR="008A629C">
        <w:rPr>
          <w:lang w:val="en-US"/>
        </w:rPr>
        <w:t xml:space="preserve"> map the defining FHIR resource element to the OMOP ontology to </w:t>
      </w:r>
      <w:r w:rsidRPr="1A106A46" w:rsidR="008A629C">
        <w:rPr>
          <w:lang w:val="en-US"/>
        </w:rPr>
        <w:t>determine</w:t>
      </w:r>
      <w:r w:rsidRPr="1A106A46" w:rsidR="008A629C">
        <w:rPr>
          <w:lang w:val="en-US"/>
        </w:rPr>
        <w:t xml:space="preserve"> the OMOP concept_id and domain for which to map the FHIR resource’s supporting elements</w:t>
      </w:r>
      <w:r w:rsidRPr="1A106A46" w:rsidR="00C252A5">
        <w:rPr>
          <w:lang w:val="en-US"/>
        </w:rPr>
        <w:t>:</w:t>
      </w:r>
    </w:p>
    <w:p w:rsidR="008A629C" w:rsidP="009D5207" w:rsidRDefault="00C252A5" w14:paraId="47296C0C" w14:textId="5DFCF583">
      <w:r w:rsidRPr="1A106A46" w:rsidR="00C252A5">
        <w:rPr>
          <w:lang w:val="en-US"/>
        </w:rPr>
        <w:t xml:space="preserve">For </w:t>
      </w:r>
      <w:r w:rsidRPr="1A106A46" w:rsidR="00C252A5">
        <w:rPr>
          <w:i w:val="1"/>
          <w:iCs w:val="1"/>
          <w:lang w:val="en-US"/>
        </w:rPr>
        <w:t>"system": "http://loinc.org", "code": "72166-2</w:t>
      </w:r>
      <w:r w:rsidRPr="1A106A46" w:rsidR="00C252A5">
        <w:rPr>
          <w:i w:val="1"/>
          <w:iCs w:val="1"/>
          <w:lang w:val="en-US"/>
        </w:rPr>
        <w:t xml:space="preserve">" </w:t>
      </w:r>
      <w:r w:rsidRPr="1A106A46" w:rsidR="008A629C">
        <w:rPr>
          <w:lang w:val="en-US"/>
        </w:rPr>
        <w:t xml:space="preserve"> </w:t>
      </w:r>
      <w:r w:rsidRPr="1A106A46" w:rsidR="006B1012">
        <w:rPr>
          <w:lang w:val="en-US"/>
        </w:rPr>
        <w:t>there</w:t>
      </w:r>
      <w:r w:rsidRPr="1A106A46" w:rsidR="006B1012">
        <w:rPr>
          <w:lang w:val="en-US"/>
        </w:rPr>
        <w:t xml:space="preserve"> is a direct link to</w:t>
      </w:r>
      <w:r w:rsidRPr="1A106A46" w:rsidR="008A629C">
        <w:rPr>
          <w:lang w:val="en-US"/>
        </w:rPr>
        <w:t xml:space="preserve"> </w:t>
      </w:r>
      <w:r w:rsidRPr="1A106A46" w:rsidR="000A57F4">
        <w:rPr>
          <w:lang w:val="en-US"/>
        </w:rPr>
        <w:t xml:space="preserve">OMOP standard </w:t>
      </w:r>
      <w:r w:rsidRPr="1A106A46" w:rsidR="006B1012">
        <w:rPr>
          <w:lang w:val="en-US"/>
        </w:rPr>
        <w:t>concept_id</w:t>
      </w:r>
      <w:r w:rsidRPr="1A106A46" w:rsidR="008A629C">
        <w:rPr>
          <w:lang w:val="en-US"/>
        </w:rPr>
        <w:t xml:space="preserve"> </w:t>
      </w:r>
      <w:r w:rsidRPr="1A106A46" w:rsidR="00C252A5">
        <w:rPr>
          <w:lang w:val="en-US"/>
        </w:rPr>
        <w:t>43054909</w:t>
      </w:r>
      <w:r w:rsidRPr="1A106A46" w:rsidR="008A629C">
        <w:rPr>
          <w:lang w:val="en-US"/>
        </w:rPr>
        <w:t xml:space="preserve"> </w:t>
      </w:r>
      <w:r w:rsidRPr="1A106A46" w:rsidR="006B1012">
        <w:rPr>
          <w:lang w:val="en-US"/>
        </w:rPr>
        <w:t>in</w:t>
      </w:r>
      <w:r w:rsidRPr="1A106A46" w:rsidR="00FE344E">
        <w:rPr>
          <w:lang w:val="en-US"/>
        </w:rPr>
        <w:t xml:space="preserve"> </w:t>
      </w:r>
      <w:r w:rsidRPr="1A106A46" w:rsidR="00C252A5">
        <w:rPr>
          <w:lang w:val="en-US"/>
        </w:rPr>
        <w:t>Observation</w:t>
      </w:r>
      <w:r w:rsidRPr="1A106A46" w:rsidR="00B93D5D">
        <w:rPr>
          <w:lang w:val="en-US"/>
        </w:rPr>
        <w:t xml:space="preserve"> domain</w:t>
      </w:r>
      <w:r w:rsidRPr="1A106A46" w:rsidR="00286AC7">
        <w:rPr>
          <w:lang w:val="en-US"/>
        </w:rPr>
        <w:t xml:space="preserve"> vocabulary </w:t>
      </w:r>
      <w:r w:rsidRPr="1A106A46" w:rsidR="00286AC7">
        <w:rPr>
          <w:lang w:val="en-US"/>
        </w:rPr>
        <w:t>Loinc</w:t>
      </w:r>
      <w:r w:rsidRPr="1A106A46" w:rsidR="00286AC7">
        <w:rPr>
          <w:lang w:val="en-US"/>
        </w:rPr>
        <w:t>.</w:t>
      </w:r>
    </w:p>
    <w:p w:rsidR="008A629C" w:rsidP="008A629C" w:rsidRDefault="00C252A5" w14:paraId="1B22ED24" w14:textId="08E364B7">
      <w:r w:rsidRPr="00C252A5">
        <w:rPr>
          <w:noProof/>
        </w:rPr>
        <w:drawing>
          <wp:inline distT="0" distB="0" distL="0" distR="0" wp14:anchorId="169B6F9D" wp14:editId="12C91240">
            <wp:extent cx="6229350" cy="1033780"/>
            <wp:effectExtent l="0" t="0" r="0" b="0"/>
            <wp:docPr id="150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56" name=""/>
                    <pic:cNvPicPr/>
                  </pic:nvPicPr>
                  <pic:blipFill>
                    <a:blip r:embed="rId20"/>
                    <a:stretch>
                      <a:fillRect/>
                    </a:stretch>
                  </pic:blipFill>
                  <pic:spPr>
                    <a:xfrm>
                      <a:off x="0" y="0"/>
                      <a:ext cx="6229350" cy="1033780"/>
                    </a:xfrm>
                    <a:prstGeom prst="rect">
                      <a:avLst/>
                    </a:prstGeom>
                  </pic:spPr>
                </pic:pic>
              </a:graphicData>
            </a:graphic>
          </wp:inline>
        </w:drawing>
      </w:r>
    </w:p>
    <w:p w:rsidR="00B83938" w:rsidP="00FE344E" w:rsidRDefault="00B83938" w14:paraId="45F0233B" w14:textId="77777777"/>
    <w:p w:rsidR="00FE344E" w:rsidP="00FE344E" w:rsidRDefault="00FE344E" w14:paraId="5C1D23E2" w14:textId="24A221F8">
      <w:r w:rsidRPr="1A106A46" w:rsidR="00FE344E">
        <w:rPr>
          <w:lang w:val="en-US"/>
        </w:rPr>
        <w:t xml:space="preserve">For </w:t>
      </w:r>
      <w:r w:rsidRPr="1A106A46" w:rsidR="00FE344E">
        <w:rPr>
          <w:i w:val="1"/>
          <w:iCs w:val="1"/>
          <w:lang w:val="en-US"/>
        </w:rPr>
        <w:t>"system": "http://snomed.info/</w:t>
      </w:r>
      <w:r w:rsidRPr="1A106A46" w:rsidR="00FE344E">
        <w:rPr>
          <w:i w:val="1"/>
          <w:iCs w:val="1"/>
          <w:lang w:val="en-US"/>
        </w:rPr>
        <w:t>sct</w:t>
      </w:r>
      <w:r w:rsidRPr="1A106A46" w:rsidR="00FE344E">
        <w:rPr>
          <w:i w:val="1"/>
          <w:iCs w:val="1"/>
          <w:lang w:val="en-US"/>
        </w:rPr>
        <w:t>",</w:t>
      </w:r>
      <w:r w:rsidRPr="1A106A46" w:rsidR="00FE344E">
        <w:rPr>
          <w:i w:val="1"/>
          <w:iCs w:val="1"/>
          <w:lang w:val="en-US"/>
        </w:rPr>
        <w:t xml:space="preserve"> </w:t>
      </w:r>
      <w:r w:rsidRPr="1A106A46" w:rsidR="00FE344E">
        <w:rPr>
          <w:i w:val="1"/>
          <w:iCs w:val="1"/>
          <w:lang w:val="en-US"/>
        </w:rPr>
        <w:t>"code": "266919005"</w:t>
      </w:r>
      <w:r w:rsidRPr="1A106A46" w:rsidR="00FE344E">
        <w:rPr>
          <w:i w:val="1"/>
          <w:iCs w:val="1"/>
          <w:lang w:val="en-US"/>
        </w:rPr>
        <w:t xml:space="preserve"> </w:t>
      </w:r>
      <w:r w:rsidRPr="1A106A46" w:rsidR="00FE344E">
        <w:rPr>
          <w:lang w:val="en-US"/>
        </w:rPr>
        <w:t xml:space="preserve">the </w:t>
      </w:r>
      <w:r w:rsidRPr="1A106A46" w:rsidR="002514EB">
        <w:rPr>
          <w:lang w:val="en-US"/>
        </w:rPr>
        <w:t xml:space="preserve">direct link is to </w:t>
      </w:r>
      <w:r w:rsidRPr="1A106A46" w:rsidR="002514EB">
        <w:rPr>
          <w:b w:val="1"/>
          <w:bCs w:val="1"/>
          <w:lang w:val="en-US"/>
        </w:rPr>
        <w:t>NON-Standard</w:t>
      </w:r>
      <w:r w:rsidRPr="1A106A46" w:rsidR="002514EB">
        <w:rPr>
          <w:lang w:val="en-US"/>
        </w:rPr>
        <w:t xml:space="preserve"> concept_id</w:t>
      </w:r>
      <w:r w:rsidRPr="1A106A46" w:rsidR="00FE344E">
        <w:rPr>
          <w:lang w:val="en-US"/>
        </w:rPr>
        <w:t xml:space="preserve"> </w:t>
      </w:r>
      <w:r w:rsidRPr="1A106A46" w:rsidR="00FE344E">
        <w:rPr>
          <w:lang w:val="en-US"/>
        </w:rPr>
        <w:t>4144272</w:t>
      </w:r>
      <w:r w:rsidRPr="1A106A46" w:rsidR="005102B4">
        <w:rPr>
          <w:lang w:val="en-US"/>
        </w:rPr>
        <w:t xml:space="preserve"> in Observation domain</w:t>
      </w:r>
      <w:r w:rsidRPr="1A106A46" w:rsidR="00286AC7">
        <w:rPr>
          <w:lang w:val="en-US"/>
        </w:rPr>
        <w:t>.</w:t>
      </w:r>
    </w:p>
    <w:p w:rsidR="00FE344E" w:rsidP="00FE344E" w:rsidRDefault="00B83938" w14:paraId="3C1FD685" w14:textId="14FC047E">
      <w:r w:rsidRPr="00B83938">
        <w:rPr>
          <w:noProof/>
        </w:rPr>
        <w:drawing>
          <wp:inline distT="0" distB="0" distL="0" distR="0" wp14:anchorId="2345104B" wp14:editId="561D1676">
            <wp:extent cx="6229350" cy="1043305"/>
            <wp:effectExtent l="0" t="0" r="0" b="4445"/>
            <wp:docPr id="192442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23457" name=""/>
                    <pic:cNvPicPr/>
                  </pic:nvPicPr>
                  <pic:blipFill>
                    <a:blip r:embed="rId21"/>
                    <a:stretch>
                      <a:fillRect/>
                    </a:stretch>
                  </pic:blipFill>
                  <pic:spPr>
                    <a:xfrm>
                      <a:off x="0" y="0"/>
                      <a:ext cx="6229350" cy="1043305"/>
                    </a:xfrm>
                    <a:prstGeom prst="rect">
                      <a:avLst/>
                    </a:prstGeom>
                  </pic:spPr>
                </pic:pic>
              </a:graphicData>
            </a:graphic>
          </wp:inline>
        </w:drawing>
      </w:r>
    </w:p>
    <w:p w:rsidR="00B83938" w:rsidP="00912B26" w:rsidRDefault="005102B4" w14:paraId="5DFBD0C3" w14:textId="6C2B884F">
      <w:r w:rsidRPr="1A106A46" w:rsidR="005102B4">
        <w:rPr>
          <w:lang w:val="en-US"/>
        </w:rPr>
        <w:t xml:space="preserve">To map to standard </w:t>
      </w:r>
      <w:r w:rsidRPr="1A106A46" w:rsidR="005102B4">
        <w:rPr>
          <w:lang w:val="en-US"/>
        </w:rPr>
        <w:t>code</w:t>
      </w:r>
      <w:r w:rsidRPr="1A106A46" w:rsidR="005102B4">
        <w:rPr>
          <w:lang w:val="en-US"/>
        </w:rPr>
        <w:t xml:space="preserve"> we need to run </w:t>
      </w:r>
      <w:r w:rsidRPr="1A106A46" w:rsidR="005102B4">
        <w:rPr>
          <w:lang w:val="en-US"/>
        </w:rPr>
        <w:t>a</w:t>
      </w:r>
      <w:r w:rsidRPr="1A106A46" w:rsidR="00B83938">
        <w:rPr>
          <w:lang w:val="en-US"/>
        </w:rPr>
        <w:t>dditional</w:t>
      </w:r>
      <w:r w:rsidRPr="1A106A46" w:rsidR="00B83938">
        <w:rPr>
          <w:lang w:val="en-US"/>
        </w:rPr>
        <w:t xml:space="preserve"> step </w:t>
      </w:r>
      <w:r w:rsidRPr="1A106A46" w:rsidR="005102B4">
        <w:rPr>
          <w:lang w:val="en-US"/>
        </w:rPr>
        <w:t>using concept relationship</w:t>
      </w:r>
      <w:r w:rsidRPr="1A106A46" w:rsidR="00912B26">
        <w:rPr>
          <w:lang w:val="en-US"/>
        </w:rPr>
        <w:t xml:space="preserve"> and use relationship = </w:t>
      </w:r>
      <w:r w:rsidRPr="1A106A46" w:rsidR="00912B26">
        <w:rPr>
          <w:lang w:val="en-US"/>
        </w:rPr>
        <w:t>Non-standard to Standard map (OMOP)</w:t>
      </w:r>
      <w:r w:rsidRPr="1A106A46" w:rsidR="00912B26">
        <w:rPr>
          <w:lang w:val="en-US"/>
        </w:rPr>
        <w:t xml:space="preserve">, the result is concept_id </w:t>
      </w:r>
      <w:r w:rsidRPr="1A106A46" w:rsidR="00912B26">
        <w:rPr>
          <w:lang w:val="en-US"/>
        </w:rPr>
        <w:t>903653</w:t>
      </w:r>
      <w:r w:rsidRPr="1A106A46" w:rsidR="00912B26">
        <w:rPr>
          <w:lang w:val="en-US"/>
        </w:rPr>
        <w:t xml:space="preserve"> in Observation </w:t>
      </w:r>
      <w:r w:rsidRPr="1A106A46" w:rsidR="00286AC7">
        <w:rPr>
          <w:lang w:val="en-US"/>
        </w:rPr>
        <w:t xml:space="preserve">domain vocabulary OMOP </w:t>
      </w:r>
      <w:r w:rsidRPr="1A106A46" w:rsidR="00727527">
        <w:rPr>
          <w:lang w:val="en-US"/>
        </w:rPr>
        <w:t>Extension</w:t>
      </w:r>
      <w:r w:rsidRPr="1A106A46" w:rsidR="00286AC7">
        <w:rPr>
          <w:lang w:val="en-US"/>
        </w:rPr>
        <w:t>.</w:t>
      </w:r>
    </w:p>
    <w:p w:rsidR="00B83938" w:rsidP="00FE344E" w:rsidRDefault="00B83938" w14:paraId="7CDA2EF1" w14:textId="1DC9C46F">
      <w:r w:rsidRPr="00B83938">
        <w:rPr>
          <w:noProof/>
        </w:rPr>
        <w:drawing>
          <wp:inline distT="0" distB="0" distL="0" distR="0" wp14:anchorId="6081933D" wp14:editId="5C924894">
            <wp:extent cx="6229350" cy="2029460"/>
            <wp:effectExtent l="0" t="0" r="0" b="8890"/>
            <wp:docPr id="314557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57345" name="Picture 1" descr="A screenshot of a computer&#10;&#10;AI-generated content may be incorrect."/>
                    <pic:cNvPicPr/>
                  </pic:nvPicPr>
                  <pic:blipFill>
                    <a:blip r:embed="rId22"/>
                    <a:stretch>
                      <a:fillRect/>
                    </a:stretch>
                  </pic:blipFill>
                  <pic:spPr>
                    <a:xfrm>
                      <a:off x="0" y="0"/>
                      <a:ext cx="6229350" cy="2029460"/>
                    </a:xfrm>
                    <a:prstGeom prst="rect">
                      <a:avLst/>
                    </a:prstGeom>
                  </pic:spPr>
                </pic:pic>
              </a:graphicData>
            </a:graphic>
          </wp:inline>
        </w:drawing>
      </w:r>
    </w:p>
    <w:p w:rsidR="00727527" w:rsidP="00FE344E" w:rsidRDefault="006F30C1" w14:paraId="1F2A6822" w14:textId="5FE292F7">
      <w:r w:rsidRPr="1A106A46" w:rsidR="006F30C1">
        <w:rPr>
          <w:lang w:val="en-US"/>
        </w:rPr>
        <w:t>To determine which of the 2 codes is the main</w:t>
      </w:r>
      <w:r w:rsidRPr="1A106A46" w:rsidR="00727527">
        <w:rPr>
          <w:lang w:val="en-US"/>
        </w:rPr>
        <w:t xml:space="preserve"> FH</w:t>
      </w:r>
      <w:r w:rsidRPr="1A106A46" w:rsidR="006F30C1">
        <w:rPr>
          <w:lang w:val="en-US"/>
        </w:rPr>
        <w:t>I</w:t>
      </w:r>
      <w:r w:rsidRPr="1A106A46" w:rsidR="00727527">
        <w:rPr>
          <w:lang w:val="en-US"/>
        </w:rPr>
        <w:t>R elemen</w:t>
      </w:r>
      <w:r w:rsidRPr="1A106A46" w:rsidR="006F30C1">
        <w:rPr>
          <w:lang w:val="en-US"/>
        </w:rPr>
        <w:t xml:space="preserve">t, we can see that the second code is a </w:t>
      </w:r>
      <w:r w:rsidRPr="1A106A46" w:rsidR="006F30C1">
        <w:rPr>
          <w:i w:val="1"/>
          <w:iCs w:val="1"/>
          <w:lang w:val="en-US"/>
        </w:rPr>
        <w:t>"</w:t>
      </w:r>
      <w:r w:rsidRPr="1A106A46" w:rsidR="006F30C1">
        <w:rPr>
          <w:i w:val="1"/>
          <w:iCs w:val="1"/>
          <w:lang w:val="en-US"/>
        </w:rPr>
        <w:t>valueCodeableConcept</w:t>
      </w:r>
      <w:r w:rsidRPr="1A106A46" w:rsidR="006F30C1">
        <w:rPr>
          <w:i w:val="1"/>
          <w:iCs w:val="1"/>
          <w:lang w:val="en-US"/>
        </w:rPr>
        <w:t>"</w:t>
      </w:r>
      <w:r w:rsidRPr="1A106A46" w:rsidR="006F30C1">
        <w:rPr>
          <w:lang w:val="en-US"/>
        </w:rPr>
        <w:t xml:space="preserve"> of the first code, and that OMOP Observation domain is “allowing”</w:t>
      </w:r>
      <w:r w:rsidRPr="1A106A46" w:rsidR="00727527">
        <w:rPr>
          <w:lang w:val="en-US"/>
        </w:rPr>
        <w:t xml:space="preserve"> </w:t>
      </w:r>
      <w:r w:rsidRPr="1A106A46" w:rsidR="006F30C1">
        <w:rPr>
          <w:lang w:val="en-US"/>
        </w:rPr>
        <w:t xml:space="preserve">pairs of </w:t>
      </w:r>
      <w:r w:rsidRPr="1A106A46" w:rsidR="006F30C1">
        <w:rPr>
          <w:lang w:val="en-US"/>
        </w:rPr>
        <w:t>concept and value (same as measurement)</w:t>
      </w:r>
      <w:r w:rsidRPr="1A106A46" w:rsidR="00BB5875">
        <w:rPr>
          <w:lang w:val="en-US"/>
        </w:rPr>
        <w:t xml:space="preserve">, so the main FHIR element is </w:t>
      </w:r>
      <w:r w:rsidRPr="1A106A46" w:rsidR="00BB5875">
        <w:rPr>
          <w:i w:val="1"/>
          <w:iCs w:val="1"/>
          <w:lang w:val="en-US"/>
        </w:rPr>
        <w:t>"system": "http://loinc.org", "code": "72166-2"</w:t>
      </w:r>
      <w:r w:rsidRPr="1A106A46" w:rsidR="00BB5875">
        <w:rPr>
          <w:i w:val="1"/>
          <w:iCs w:val="1"/>
          <w:lang w:val="en-US"/>
        </w:rPr>
        <w:t>.</w:t>
      </w:r>
    </w:p>
    <w:p w:rsidR="008A629C" w:rsidP="008A629C" w:rsidRDefault="008A629C" w14:paraId="25F03D52" w14:textId="77777777">
      <w:r w:rsidRPr="00E3405B">
        <w:rPr>
          <w:b/>
          <w:bCs/>
        </w:rPr>
        <w:t>Step 3</w:t>
      </w:r>
      <w:r>
        <w:t xml:space="preserve"> – Aligning the supporting fields with the OMOP CDM table from the identified domain </w:t>
      </w:r>
      <w:hyperlink w:history="1" r:id="rId23">
        <w:r w:rsidRPr="00834683">
          <w:rPr>
            <w:rStyle w:val="Hyperlink"/>
          </w:rPr>
          <w:t>(OMOP table structure)</w:t>
        </w:r>
      </w:hyperlink>
    </w:p>
    <w:p w:rsidRPr="00E3405B" w:rsidR="008A629C" w:rsidP="008A629C" w:rsidRDefault="00BB5875" w14:paraId="0C6D31F5" w14:textId="286B3D2B">
      <w:pPr>
        <w:rPr>
          <w:b/>
          <w:bCs/>
        </w:rPr>
      </w:pPr>
      <w:r>
        <w:rPr>
          <w:b/>
          <w:bCs/>
        </w:rPr>
        <w:t>Observation</w:t>
      </w:r>
      <w:r w:rsidRPr="00E3405B" w:rsidR="008A629C">
        <w:rPr>
          <w:b/>
          <w:bCs/>
        </w:rPr>
        <w:t xml:space="preserve"> table:</w:t>
      </w:r>
    </w:p>
    <w:tbl>
      <w:tblPr>
        <w:tblW w:w="10890" w:type="dxa"/>
        <w:tblLayout w:type="fixed"/>
        <w:tblLook w:val="04A0" w:firstRow="1" w:lastRow="0" w:firstColumn="1" w:lastColumn="0" w:noHBand="0" w:noVBand="1"/>
      </w:tblPr>
      <w:tblGrid>
        <w:gridCol w:w="2340"/>
        <w:gridCol w:w="1620"/>
        <w:gridCol w:w="1620"/>
        <w:gridCol w:w="1869"/>
        <w:gridCol w:w="1433"/>
        <w:gridCol w:w="1170"/>
        <w:gridCol w:w="838"/>
      </w:tblGrid>
      <w:tr w:rsidRPr="001E3962" w:rsidR="008A629C" w:rsidTr="1A106A46" w14:paraId="393C1D86" w14:textId="77777777">
        <w:trPr>
          <w:trHeight w:val="315"/>
        </w:trPr>
        <w:tc>
          <w:tcPr>
            <w:tcW w:w="2340" w:type="dxa"/>
            <w:tcBorders>
              <w:top w:val="nil"/>
              <w:left w:val="nil"/>
              <w:bottom w:val="single" w:color="DDDDDD" w:sz="12" w:space="0"/>
              <w:right w:val="nil"/>
            </w:tcBorders>
            <w:shd w:val="clear" w:color="auto" w:fill="FFFFFF" w:themeFill="background1"/>
            <w:tcMar/>
            <w:vAlign w:val="center"/>
          </w:tcPr>
          <w:p w:rsidRPr="00F416BF" w:rsidR="008A629C" w:rsidP="009D5207" w:rsidRDefault="008A629C" w14:paraId="54223C33" w14:textId="7F71D26A">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FHIR Element</w:t>
            </w:r>
          </w:p>
        </w:tc>
        <w:tc>
          <w:tcPr>
            <w:tcW w:w="1620" w:type="dxa"/>
            <w:tcBorders>
              <w:top w:val="nil"/>
              <w:left w:val="nil"/>
              <w:bottom w:val="single" w:color="DDDDDD" w:sz="12" w:space="0"/>
              <w:right w:val="nil"/>
            </w:tcBorders>
            <w:shd w:val="clear" w:color="auto" w:fill="FFFFFF" w:themeFill="background1"/>
            <w:tcMar/>
            <w:vAlign w:val="center"/>
          </w:tcPr>
          <w:p w:rsidR="008A629C" w:rsidP="009D5207" w:rsidRDefault="008A629C" w14:paraId="406C5335" w14:textId="7777777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Value</w:t>
            </w:r>
          </w:p>
        </w:tc>
        <w:tc>
          <w:tcPr>
            <w:tcW w:w="1620" w:type="dxa"/>
            <w:tcBorders>
              <w:top w:val="nil"/>
              <w:left w:val="nil"/>
              <w:bottom w:val="single" w:color="DDDDDD" w:sz="12" w:space="0"/>
              <w:right w:val="nil"/>
            </w:tcBorders>
            <w:shd w:val="clear" w:color="auto" w:fill="FFFFFF" w:themeFill="background1"/>
            <w:tcMar/>
            <w:vAlign w:val="center"/>
          </w:tcPr>
          <w:p w:rsidR="008A629C" w:rsidP="009D5207" w:rsidRDefault="008A629C" w14:paraId="16C0FA90" w14:textId="7777777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Calculation</w:t>
            </w:r>
          </w:p>
        </w:tc>
        <w:tc>
          <w:tcPr>
            <w:tcW w:w="1869" w:type="dxa"/>
            <w:tcBorders>
              <w:top w:val="nil"/>
              <w:left w:val="nil"/>
              <w:bottom w:val="single" w:color="DDDDDD" w:sz="12" w:space="0"/>
              <w:right w:val="nil"/>
            </w:tcBorders>
            <w:shd w:val="clear" w:color="auto" w:fill="FFFFFF" w:themeFill="background1"/>
            <w:tcMar/>
            <w:vAlign w:val="center"/>
          </w:tcPr>
          <w:p w:rsidR="008A629C" w:rsidP="009D5207" w:rsidRDefault="008A629C" w14:paraId="045925C8" w14:textId="7777777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 xml:space="preserve">OMOP </w:t>
            </w:r>
            <w:r w:rsidRPr="001E3962">
              <w:rPr>
                <w:rFonts w:ascii="Source Sans Pro" w:hAnsi="Source Sans Pro"/>
                <w:b/>
                <w:bCs/>
                <w:color w:val="333333"/>
                <w:sz w:val="20"/>
                <w:szCs w:val="20"/>
                <w:lang w:bidi="he-IL"/>
              </w:rPr>
              <w:t>CDM Field</w:t>
            </w:r>
          </w:p>
        </w:tc>
        <w:tc>
          <w:tcPr>
            <w:tcW w:w="1433" w:type="dxa"/>
            <w:tcBorders>
              <w:top w:val="nil"/>
              <w:left w:val="nil"/>
              <w:bottom w:val="single" w:color="DDDDDD" w:sz="12" w:space="0"/>
              <w:right w:val="nil"/>
            </w:tcBorders>
            <w:shd w:val="clear" w:color="auto" w:fill="FFFFFF" w:themeFill="background1"/>
            <w:tcMar/>
            <w:vAlign w:val="center"/>
          </w:tcPr>
          <w:p w:rsidRPr="00F416BF" w:rsidR="008A629C" w:rsidP="009D5207" w:rsidRDefault="008A629C" w14:paraId="6B0B175C" w14:textId="7777777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OMOP Value</w:t>
            </w:r>
          </w:p>
        </w:tc>
        <w:tc>
          <w:tcPr>
            <w:tcW w:w="1170" w:type="dxa"/>
            <w:tcBorders>
              <w:top w:val="nil"/>
              <w:left w:val="nil"/>
              <w:bottom w:val="single" w:color="DDDDDD" w:sz="12" w:space="0"/>
              <w:right w:val="nil"/>
            </w:tcBorders>
            <w:shd w:val="clear" w:color="auto" w:fill="FFFFFF" w:themeFill="background1"/>
            <w:tcMar/>
            <w:vAlign w:val="center"/>
          </w:tcPr>
          <w:p w:rsidR="008A629C" w:rsidP="009D5207" w:rsidRDefault="008A629C" w14:paraId="238C1CFC" w14:textId="77777777">
            <w:pPr>
              <w:spacing w:after="0"/>
              <w:jc w:val="center"/>
              <w:rPr>
                <w:rFonts w:ascii="Source Sans Pro" w:hAnsi="Source Sans Pro"/>
                <w:b/>
                <w:bCs/>
                <w:color w:val="333333"/>
                <w:sz w:val="20"/>
                <w:szCs w:val="20"/>
                <w:lang w:val="en-US" w:bidi="he-IL"/>
              </w:rPr>
            </w:pPr>
            <w:r w:rsidRPr="001E3962">
              <w:rPr>
                <w:rFonts w:ascii="Source Sans Pro" w:hAnsi="Source Sans Pro"/>
                <w:b/>
                <w:bCs/>
                <w:color w:val="333333"/>
                <w:sz w:val="20"/>
                <w:szCs w:val="20"/>
                <w:lang w:bidi="he-IL"/>
              </w:rPr>
              <w:t>Datatype</w:t>
            </w:r>
          </w:p>
        </w:tc>
        <w:tc>
          <w:tcPr>
            <w:tcW w:w="838" w:type="dxa"/>
            <w:tcBorders>
              <w:top w:val="nil"/>
              <w:left w:val="nil"/>
              <w:bottom w:val="single" w:color="DDDDDD" w:sz="12" w:space="0"/>
              <w:right w:val="nil"/>
            </w:tcBorders>
            <w:shd w:val="clear" w:color="auto" w:fill="FFFFFF" w:themeFill="background1"/>
            <w:tcMar/>
            <w:vAlign w:val="center"/>
          </w:tcPr>
          <w:p w:rsidR="008A629C" w:rsidP="009D5207" w:rsidRDefault="008A629C" w14:paraId="5140AD10" w14:textId="77777777">
            <w:pPr>
              <w:spacing w:after="0"/>
              <w:jc w:val="center"/>
              <w:rPr>
                <w:rFonts w:ascii="Source Sans Pro" w:hAnsi="Source Sans Pro"/>
                <w:b/>
                <w:bCs/>
                <w:color w:val="333333"/>
                <w:sz w:val="20"/>
                <w:szCs w:val="20"/>
                <w:lang w:val="en-US" w:bidi="he-IL"/>
              </w:rPr>
            </w:pPr>
            <w:r w:rsidRPr="001E3962">
              <w:rPr>
                <w:rFonts w:ascii="Source Sans Pro" w:hAnsi="Source Sans Pro"/>
                <w:b/>
                <w:bCs/>
                <w:color w:val="333333"/>
                <w:sz w:val="20"/>
                <w:szCs w:val="20"/>
                <w:lang w:bidi="he-IL"/>
              </w:rPr>
              <w:t>Required</w:t>
            </w:r>
          </w:p>
        </w:tc>
      </w:tr>
      <w:tr w:rsidRPr="001E3962" w:rsidR="008A629C" w:rsidTr="1A106A46" w14:paraId="1C488650" w14:textId="77777777">
        <w:trPr>
          <w:trHeight w:val="330"/>
        </w:trPr>
        <w:tc>
          <w:tcPr>
            <w:tcW w:w="2340" w:type="dxa"/>
            <w:tcBorders>
              <w:top w:val="single" w:color="DDDDDD" w:sz="8" w:space="0"/>
              <w:left w:val="nil"/>
              <w:bottom w:val="nil"/>
              <w:right w:val="nil"/>
            </w:tcBorders>
            <w:shd w:val="clear" w:color="auto" w:fill="FFFFFF" w:themeFill="background1"/>
            <w:tcMar/>
          </w:tcPr>
          <w:p w:rsidRPr="00E3405B" w:rsidR="008A629C" w:rsidP="00E3405B" w:rsidRDefault="008A629C" w14:paraId="524567EF" w14:textId="77777777">
            <w:pPr>
              <w:spacing w:after="0"/>
              <w:rPr>
                <w:rFonts w:ascii="Source Sans Pro" w:hAnsi="Source Sans Pro"/>
                <w:color w:val="333333"/>
                <w:sz w:val="20"/>
                <w:szCs w:val="20"/>
                <w:lang w:val="en-US" w:bidi="he-IL"/>
              </w:rPr>
            </w:pPr>
          </w:p>
        </w:tc>
        <w:tc>
          <w:tcPr>
            <w:tcW w:w="1620" w:type="dxa"/>
            <w:tcBorders>
              <w:top w:val="single" w:color="DDDDDD" w:sz="8" w:space="0"/>
              <w:left w:val="nil"/>
              <w:bottom w:val="nil"/>
              <w:right w:val="nil"/>
            </w:tcBorders>
            <w:shd w:val="clear" w:color="auto" w:fill="FFFFFF" w:themeFill="background1"/>
            <w:tcMar/>
          </w:tcPr>
          <w:p w:rsidRPr="001E3962" w:rsidR="008A629C" w:rsidP="00E3405B" w:rsidRDefault="008A629C" w14:paraId="4BB115E3" w14:textId="77777777">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FFFFF" w:themeFill="background1"/>
            <w:tcMar/>
          </w:tcPr>
          <w:p w:rsidRPr="00F416BF" w:rsidR="008A629C" w:rsidP="00E3405B" w:rsidRDefault="008A629C" w14:paraId="63A18C0A" w14:textId="77777777">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 xml:space="preserve">Unique ID </w:t>
            </w:r>
          </w:p>
        </w:tc>
        <w:tc>
          <w:tcPr>
            <w:tcW w:w="1869" w:type="dxa"/>
            <w:tcBorders>
              <w:top w:val="single" w:color="DDDDDD" w:sz="8" w:space="0"/>
              <w:left w:val="nil"/>
              <w:bottom w:val="nil"/>
              <w:right w:val="nil"/>
            </w:tcBorders>
            <w:shd w:val="clear" w:color="auto" w:fill="FFFFFF" w:themeFill="background1"/>
            <w:tcMar/>
          </w:tcPr>
          <w:p w:rsidRPr="00F416BF" w:rsidR="008A629C" w:rsidP="00E3405B" w:rsidRDefault="00BB5875" w14:paraId="47864F06" w14:textId="332D9BF3">
            <w:pPr>
              <w:spacing w:after="0"/>
              <w:rPr>
                <w:rFonts w:ascii="Source Sans Pro" w:hAnsi="Source Sans Pro"/>
                <w:color w:val="333333"/>
                <w:sz w:val="20"/>
                <w:szCs w:val="20"/>
                <w:lang w:val="en-US" w:bidi="he-IL"/>
              </w:rPr>
            </w:pPr>
            <w:r w:rsidRPr="00BB5875">
              <w:rPr>
                <w:rFonts w:ascii="Source Sans Pro" w:hAnsi="Source Sans Pro"/>
                <w:color w:val="333333"/>
                <w:sz w:val="20"/>
                <w:szCs w:val="20"/>
                <w:lang w:bidi="he-IL"/>
              </w:rPr>
              <w:t>observation_id</w:t>
            </w:r>
          </w:p>
        </w:tc>
        <w:tc>
          <w:tcPr>
            <w:tcW w:w="1433" w:type="dxa"/>
            <w:tcBorders>
              <w:top w:val="single" w:color="DDDDDD" w:sz="8" w:space="0"/>
              <w:left w:val="nil"/>
              <w:bottom w:val="nil"/>
              <w:right w:val="nil"/>
            </w:tcBorders>
            <w:shd w:val="clear" w:color="auto" w:fill="FFFFFF" w:themeFill="background1"/>
            <w:tcMar/>
          </w:tcPr>
          <w:p w:rsidRPr="001E3962" w:rsidR="008A629C" w:rsidP="00E3405B" w:rsidRDefault="008A629C" w14:paraId="06926888" w14:textId="77777777">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FFFFF" w:themeFill="background1"/>
            <w:tcMar/>
          </w:tcPr>
          <w:p w:rsidR="008A629C" w:rsidP="00E3405B" w:rsidRDefault="008A629C" w14:paraId="39C0EA98" w14:textId="77777777">
            <w:pPr>
              <w:spacing w:after="0"/>
              <w:rPr>
                <w:rFonts w:ascii="Source Sans Pro" w:hAnsi="Source Sans Pro"/>
                <w:color w:val="333333"/>
                <w:sz w:val="20"/>
                <w:szCs w:val="20"/>
                <w:lang w:val="en-US"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008A629C" w:rsidP="00E3405B" w:rsidRDefault="008A629C" w14:paraId="38F4A41C" w14:textId="77777777">
            <w:pPr>
              <w:spacing w:after="0"/>
              <w:rPr>
                <w:rFonts w:ascii="Source Sans Pro" w:hAnsi="Source Sans Pro"/>
                <w:color w:val="333333"/>
                <w:sz w:val="20"/>
                <w:szCs w:val="20"/>
                <w:lang w:val="en-US" w:bidi="he-IL"/>
              </w:rPr>
            </w:pPr>
            <w:r w:rsidRPr="001E3962">
              <w:rPr>
                <w:rFonts w:ascii="Source Sans Pro" w:hAnsi="Source Sans Pro"/>
                <w:color w:val="333333"/>
                <w:sz w:val="20"/>
                <w:szCs w:val="20"/>
                <w:lang w:bidi="he-IL"/>
              </w:rPr>
              <w:t>Yes</w:t>
            </w:r>
          </w:p>
        </w:tc>
      </w:tr>
      <w:tr w:rsidRPr="001E3962" w:rsidR="008A629C" w:rsidTr="1A106A46" w14:paraId="584D09A8" w14:textId="77777777">
        <w:trPr>
          <w:trHeight w:val="315"/>
        </w:trPr>
        <w:tc>
          <w:tcPr>
            <w:tcW w:w="2340" w:type="dxa"/>
            <w:tcBorders>
              <w:top w:val="single" w:color="DDDDDD" w:sz="8" w:space="0"/>
              <w:left w:val="nil"/>
              <w:bottom w:val="nil"/>
              <w:right w:val="nil"/>
            </w:tcBorders>
            <w:shd w:val="clear" w:color="auto" w:fill="FFFFFF" w:themeFill="background1"/>
            <w:tcMar/>
          </w:tcPr>
          <w:p w:rsidRPr="00E3405B" w:rsidR="008A629C" w:rsidP="00E3405B" w:rsidRDefault="008A629C" w14:paraId="2555711F" w14:textId="77777777">
            <w:pPr>
              <w:spacing w:after="0"/>
              <w:rPr>
                <w:rFonts w:ascii="Source Sans Pro" w:hAnsi="Source Sans Pro"/>
                <w:color w:val="333333"/>
                <w:sz w:val="20"/>
                <w:szCs w:val="20"/>
                <w:lang w:val="en-US" w:bidi="he-IL"/>
              </w:rPr>
            </w:pPr>
            <w:r w:rsidRPr="0011021F">
              <w:rPr>
                <w:sz w:val="22"/>
                <w:szCs w:val="22"/>
              </w:rPr>
              <w:t>"subject"</w:t>
            </w:r>
            <w:r>
              <w:rPr>
                <w:sz w:val="22"/>
                <w:szCs w:val="22"/>
              </w:rPr>
              <w:t>.</w:t>
            </w:r>
            <w:r w:rsidRPr="0011021F">
              <w:rPr>
                <w:sz w:val="22"/>
                <w:szCs w:val="22"/>
              </w:rPr>
              <w:t xml:space="preserve">       "reference</w:t>
            </w:r>
            <w:r>
              <w:rPr>
                <w:sz w:val="22"/>
                <w:szCs w:val="22"/>
              </w:rPr>
              <w:t>”.</w:t>
            </w:r>
            <w:r w:rsidRPr="0011021F">
              <w:rPr>
                <w:sz w:val="22"/>
                <w:szCs w:val="22"/>
              </w:rPr>
              <w:t>"urn:uuid</w:t>
            </w:r>
          </w:p>
        </w:tc>
        <w:tc>
          <w:tcPr>
            <w:tcW w:w="1620" w:type="dxa"/>
            <w:tcBorders>
              <w:top w:val="single" w:color="DDDDDD" w:sz="8" w:space="0"/>
              <w:left w:val="nil"/>
              <w:bottom w:val="nil"/>
              <w:right w:val="nil"/>
            </w:tcBorders>
            <w:shd w:val="clear" w:color="auto" w:fill="FFFFFF" w:themeFill="background1"/>
            <w:tcMar/>
          </w:tcPr>
          <w:p w:rsidRPr="001E3962" w:rsidR="008A629C" w:rsidP="00E3405B" w:rsidRDefault="008A629C" w14:paraId="59E185BB" w14:textId="77777777">
            <w:pPr>
              <w:spacing w:after="0"/>
              <w:rPr>
                <w:rFonts w:ascii="Source Sans Pro" w:hAnsi="Source Sans Pro"/>
                <w:color w:val="333333"/>
                <w:sz w:val="20"/>
                <w:szCs w:val="20"/>
                <w:lang w:bidi="he-IL"/>
              </w:rPr>
            </w:pPr>
            <w:r w:rsidRPr="003D3EC5">
              <w:rPr>
                <w:rFonts w:ascii="Source Sans Pro" w:hAnsi="Source Sans Pro"/>
                <w:color w:val="333333"/>
                <w:sz w:val="20"/>
                <w:szCs w:val="20"/>
                <w:lang w:bidi="he-IL"/>
              </w:rPr>
              <w:t>dbc4a3f7-9c69-4435-3ce3-4e1988ab6b91</w:t>
            </w:r>
          </w:p>
        </w:tc>
        <w:tc>
          <w:tcPr>
            <w:tcW w:w="1620" w:type="dxa"/>
            <w:tcBorders>
              <w:top w:val="single" w:color="DDDDDD" w:sz="8" w:space="0"/>
              <w:left w:val="nil"/>
              <w:bottom w:val="nil"/>
              <w:right w:val="nil"/>
            </w:tcBorders>
            <w:shd w:val="clear" w:color="auto" w:fill="FFFFFF" w:themeFill="background1"/>
            <w:tcMar/>
          </w:tcPr>
          <w:p w:rsidRPr="00E3405B" w:rsidR="008A629C" w:rsidP="00E3405B" w:rsidRDefault="00DA3A9A" w14:paraId="3BD43E1C" w14:textId="3B99C6F0">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Need to link from PERSON table with a join to Person_Source_Value</w:t>
            </w:r>
          </w:p>
        </w:tc>
        <w:tc>
          <w:tcPr>
            <w:tcW w:w="1869" w:type="dxa"/>
            <w:tcBorders>
              <w:top w:val="single" w:color="DDDDDD" w:sz="8" w:space="0"/>
              <w:left w:val="nil"/>
              <w:bottom w:val="nil"/>
              <w:right w:val="nil"/>
            </w:tcBorders>
            <w:shd w:val="clear" w:color="auto" w:fill="FFFFFF" w:themeFill="background1"/>
            <w:tcMar/>
          </w:tcPr>
          <w:p w:rsidRPr="00F416BF" w:rsidR="008A629C" w:rsidP="00E3405B" w:rsidRDefault="008A629C" w14:paraId="585F9695" w14:textId="77777777">
            <w:pPr>
              <w:spacing w:after="0"/>
              <w:rPr>
                <w:rFonts w:ascii="Source Sans Pro" w:hAnsi="Source Sans Pro"/>
                <w:color w:val="333333"/>
                <w:sz w:val="20"/>
                <w:szCs w:val="20"/>
                <w:lang w:bidi="he-IL"/>
              </w:rPr>
            </w:pPr>
            <w:r w:rsidRPr="00E3405B">
              <w:rPr>
                <w:rFonts w:ascii="Source Sans Pro" w:hAnsi="Source Sans Pro"/>
                <w:color w:val="333333"/>
                <w:sz w:val="20"/>
                <w:szCs w:val="20"/>
                <w:lang w:bidi="he-IL"/>
              </w:rPr>
              <w:t>person_id</w:t>
            </w:r>
          </w:p>
        </w:tc>
        <w:tc>
          <w:tcPr>
            <w:tcW w:w="1433" w:type="dxa"/>
            <w:tcBorders>
              <w:top w:val="single" w:color="DDDDDD" w:sz="8" w:space="0"/>
              <w:left w:val="nil"/>
              <w:bottom w:val="nil"/>
              <w:right w:val="nil"/>
            </w:tcBorders>
            <w:shd w:val="clear" w:color="auto" w:fill="FFFFFF" w:themeFill="background1"/>
            <w:tcMar/>
          </w:tcPr>
          <w:p w:rsidRPr="001E3962" w:rsidR="008A629C" w:rsidP="00E3405B" w:rsidRDefault="008A629C" w14:paraId="6620A6DF" w14:textId="4D48A70A">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FFFFF" w:themeFill="background1"/>
            <w:tcMar/>
          </w:tcPr>
          <w:p w:rsidRPr="001E3962" w:rsidR="008A629C" w:rsidP="00E3405B" w:rsidRDefault="008A629C" w14:paraId="0DAEA390"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8A629C" w:rsidP="00E3405B" w:rsidRDefault="008A629C" w14:paraId="7FC58A06"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Pr="001E3962" w:rsidR="008A629C" w:rsidTr="1A106A46" w14:paraId="5BCCFC9F"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8A629C" w:rsidP="00E3405B" w:rsidRDefault="008A629C" w14:paraId="1E784714" w14:textId="77777777">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Code.Coding.code</w:t>
            </w:r>
          </w:p>
        </w:tc>
        <w:tc>
          <w:tcPr>
            <w:tcW w:w="1620" w:type="dxa"/>
            <w:tcBorders>
              <w:top w:val="single" w:color="DDDDDD" w:sz="8" w:space="0"/>
              <w:left w:val="nil"/>
              <w:bottom w:val="nil"/>
              <w:right w:val="nil"/>
            </w:tcBorders>
            <w:shd w:val="clear" w:color="auto" w:fill="FFFFFF" w:themeFill="background1"/>
            <w:tcMar/>
          </w:tcPr>
          <w:p w:rsidRPr="001E3962" w:rsidR="008A629C" w:rsidP="00E3405B" w:rsidRDefault="00BB5875" w14:paraId="074B83F7" w14:textId="0D92D2F2">
            <w:pPr>
              <w:spacing w:after="0"/>
              <w:rPr>
                <w:rFonts w:ascii="Source Sans Pro" w:hAnsi="Source Sans Pro"/>
                <w:color w:val="333333"/>
                <w:sz w:val="20"/>
                <w:szCs w:val="20"/>
                <w:lang w:bidi="he-IL"/>
              </w:rPr>
            </w:pPr>
            <w:r w:rsidRPr="00BB5875">
              <w:rPr>
                <w:rFonts w:ascii="Source Sans Pro" w:hAnsi="Source Sans Pro"/>
                <w:color w:val="333333"/>
                <w:sz w:val="20"/>
                <w:szCs w:val="20"/>
                <w:lang w:bidi="he-IL"/>
              </w:rPr>
              <w:t>72166-2</w:t>
            </w:r>
          </w:p>
        </w:tc>
        <w:tc>
          <w:tcPr>
            <w:tcW w:w="1620" w:type="dxa"/>
            <w:tcBorders>
              <w:top w:val="single" w:color="DDDDDD" w:sz="8" w:space="0"/>
              <w:left w:val="nil"/>
              <w:bottom w:val="nil"/>
              <w:right w:val="nil"/>
            </w:tcBorders>
            <w:shd w:val="clear" w:color="auto" w:fill="FFFFFF" w:themeFill="background1"/>
            <w:tcMar/>
          </w:tcPr>
          <w:p w:rsidRPr="00E3405B" w:rsidR="008A629C" w:rsidP="00E3405B" w:rsidRDefault="008A629C" w14:paraId="771248F5" w14:textId="77777777">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Transform to OMOP standard concept</w:t>
            </w:r>
          </w:p>
        </w:tc>
        <w:tc>
          <w:tcPr>
            <w:tcW w:w="1869" w:type="dxa"/>
            <w:tcBorders>
              <w:top w:val="single" w:color="DDDDDD" w:sz="8" w:space="0"/>
              <w:left w:val="nil"/>
              <w:bottom w:val="nil"/>
              <w:right w:val="nil"/>
            </w:tcBorders>
            <w:shd w:val="clear" w:color="auto" w:fill="FFFFFF" w:themeFill="background1"/>
            <w:tcMar/>
          </w:tcPr>
          <w:p w:rsidRPr="00F416BF" w:rsidR="008A629C" w:rsidP="00E3405B" w:rsidRDefault="00BB5875" w14:paraId="1385E1FB" w14:textId="7FE56247">
            <w:pPr>
              <w:spacing w:after="0"/>
              <w:rPr>
                <w:rFonts w:ascii="Source Sans Pro" w:hAnsi="Source Sans Pro"/>
                <w:color w:val="333333"/>
                <w:sz w:val="20"/>
                <w:szCs w:val="20"/>
                <w:lang w:bidi="he-IL"/>
              </w:rPr>
            </w:pPr>
            <w:r w:rsidRPr="00BB5875">
              <w:rPr>
                <w:rFonts w:ascii="Source Sans Pro" w:hAnsi="Source Sans Pro"/>
                <w:color w:val="333333"/>
                <w:sz w:val="20"/>
                <w:szCs w:val="20"/>
                <w:lang w:bidi="he-IL"/>
              </w:rPr>
              <w:t>observation</w:t>
            </w:r>
            <w:r w:rsidRPr="00E3405B" w:rsidR="008A629C">
              <w:rPr>
                <w:rFonts w:ascii="Source Sans Pro" w:hAnsi="Source Sans Pro"/>
                <w:color w:val="333333"/>
                <w:sz w:val="20"/>
                <w:szCs w:val="20"/>
                <w:lang w:bidi="he-IL"/>
              </w:rPr>
              <w:t>_concept_id</w:t>
            </w:r>
          </w:p>
        </w:tc>
        <w:tc>
          <w:tcPr>
            <w:tcW w:w="1433" w:type="dxa"/>
            <w:tcBorders>
              <w:top w:val="single" w:color="DDDDDD" w:sz="8" w:space="0"/>
              <w:left w:val="nil"/>
              <w:bottom w:val="nil"/>
              <w:right w:val="nil"/>
            </w:tcBorders>
            <w:shd w:val="clear" w:color="auto" w:fill="FFFFFF" w:themeFill="background1"/>
            <w:tcMar/>
          </w:tcPr>
          <w:p w:rsidRPr="001E3962" w:rsidR="008A629C" w:rsidP="00E3405B" w:rsidRDefault="00BB5875" w14:paraId="123B2125" w14:textId="09303226">
            <w:pPr>
              <w:spacing w:after="0"/>
              <w:rPr>
                <w:rFonts w:ascii="Source Sans Pro" w:hAnsi="Source Sans Pro"/>
                <w:color w:val="333333"/>
                <w:sz w:val="20"/>
                <w:szCs w:val="20"/>
                <w:lang w:bidi="he-IL"/>
              </w:rPr>
            </w:pPr>
            <w:r w:rsidRPr="00BB5875">
              <w:rPr>
                <w:rFonts w:ascii="Source Sans Pro" w:hAnsi="Source Sans Pro"/>
                <w:color w:val="333333"/>
                <w:sz w:val="20"/>
                <w:szCs w:val="20"/>
                <w:lang w:bidi="he-IL"/>
              </w:rPr>
              <w:t>43054909</w:t>
            </w:r>
          </w:p>
        </w:tc>
        <w:tc>
          <w:tcPr>
            <w:tcW w:w="1170" w:type="dxa"/>
            <w:tcBorders>
              <w:top w:val="single" w:color="DDDDDD" w:sz="8" w:space="0"/>
              <w:left w:val="nil"/>
              <w:bottom w:val="nil"/>
              <w:right w:val="nil"/>
            </w:tcBorders>
            <w:shd w:val="clear" w:color="auto" w:fill="FFFFFF" w:themeFill="background1"/>
            <w:tcMar/>
          </w:tcPr>
          <w:p w:rsidRPr="001E3962" w:rsidR="008A629C" w:rsidP="00E3405B" w:rsidRDefault="008A629C" w14:paraId="01733C72"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8A629C" w:rsidP="00E3405B" w:rsidRDefault="008A629C" w14:paraId="3CE29723"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Pr="001E3962" w:rsidR="008A629C" w:rsidTr="1A106A46" w14:paraId="5614B780"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8A629C" w:rsidP="1A106A46" w:rsidRDefault="008A629C" w14:paraId="62043C12" w14:textId="77777777">
            <w:pPr>
              <w:spacing w:after="0"/>
              <w:rPr>
                <w:rFonts w:ascii="Source Sans Pro" w:hAnsi="Source Sans Pro"/>
                <w:color w:val="333333"/>
                <w:sz w:val="20"/>
                <w:szCs w:val="20"/>
                <w:lang w:val="en-US" w:bidi="he-IL"/>
              </w:rPr>
            </w:pPr>
            <w:r w:rsidRPr="1A106A46" w:rsidR="008A629C">
              <w:rPr>
                <w:rFonts w:ascii="Source Sans Pro" w:hAnsi="Source Sans Pro"/>
                <w:color w:val="333333"/>
                <w:sz w:val="20"/>
                <w:szCs w:val="20"/>
                <w:lang w:val="en-US" w:bidi="he-IL"/>
              </w:rPr>
              <w:t>effectiveDateTime</w:t>
            </w:r>
          </w:p>
        </w:tc>
        <w:tc>
          <w:tcPr>
            <w:tcW w:w="1620" w:type="dxa"/>
            <w:tcBorders>
              <w:top w:val="single" w:color="DDDDDD" w:sz="8" w:space="0"/>
              <w:left w:val="nil"/>
              <w:bottom w:val="nil"/>
              <w:right w:val="nil"/>
            </w:tcBorders>
            <w:shd w:val="clear" w:color="auto" w:fill="FFFFFF" w:themeFill="background1"/>
            <w:tcMar/>
          </w:tcPr>
          <w:p w:rsidRPr="001E3962" w:rsidR="008A629C" w:rsidP="00E3405B" w:rsidRDefault="008A629C" w14:paraId="57817659" w14:textId="77777777">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2015-09-05T21:57:47+00:00</w:t>
            </w:r>
          </w:p>
        </w:tc>
        <w:tc>
          <w:tcPr>
            <w:tcW w:w="1620" w:type="dxa"/>
            <w:tcBorders>
              <w:top w:val="single" w:color="DDDDDD" w:sz="8" w:space="0"/>
              <w:left w:val="nil"/>
              <w:bottom w:val="nil"/>
              <w:right w:val="nil"/>
            </w:tcBorders>
            <w:shd w:val="clear" w:color="auto" w:fill="FFFFFF" w:themeFill="background1"/>
            <w:tcMar/>
          </w:tcPr>
          <w:p w:rsidRPr="00E3405B" w:rsidR="008A629C" w:rsidP="00E3405B" w:rsidRDefault="008A629C" w14:paraId="1CA61F2F" w14:textId="77777777">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Extract date</w:t>
            </w:r>
          </w:p>
        </w:tc>
        <w:tc>
          <w:tcPr>
            <w:tcW w:w="1869" w:type="dxa"/>
            <w:tcBorders>
              <w:top w:val="single" w:color="DDDDDD" w:sz="8" w:space="0"/>
              <w:left w:val="nil"/>
              <w:bottom w:val="nil"/>
              <w:right w:val="nil"/>
            </w:tcBorders>
            <w:shd w:val="clear" w:color="auto" w:fill="FFFFFF" w:themeFill="background1"/>
            <w:tcMar/>
          </w:tcPr>
          <w:p w:rsidRPr="00F416BF" w:rsidR="008A629C" w:rsidP="1A106A46" w:rsidRDefault="00BB5875" w14:paraId="2C07024D" w14:textId="0F0F5927">
            <w:pPr>
              <w:spacing w:after="0"/>
              <w:rPr>
                <w:rFonts w:ascii="Source Sans Pro" w:hAnsi="Source Sans Pro"/>
                <w:color w:val="333333"/>
                <w:sz w:val="20"/>
                <w:szCs w:val="20"/>
                <w:lang w:val="en-US" w:bidi="he-IL"/>
              </w:rPr>
            </w:pPr>
            <w:r w:rsidRPr="1A106A46" w:rsidR="00BB5875">
              <w:rPr>
                <w:rFonts w:ascii="Source Sans Pro" w:hAnsi="Source Sans Pro"/>
                <w:color w:val="333333"/>
                <w:sz w:val="20"/>
                <w:szCs w:val="20"/>
                <w:lang w:val="en-US" w:bidi="he-IL"/>
              </w:rPr>
              <w:t>observation</w:t>
            </w:r>
            <w:r w:rsidRPr="1A106A46" w:rsidR="008A629C">
              <w:rPr>
                <w:rFonts w:ascii="Source Sans Pro" w:hAnsi="Source Sans Pro"/>
                <w:color w:val="333333"/>
                <w:sz w:val="20"/>
                <w:szCs w:val="20"/>
                <w:lang w:val="en-US" w:bidi="he-IL"/>
              </w:rPr>
              <w:t>_date</w:t>
            </w:r>
          </w:p>
        </w:tc>
        <w:tc>
          <w:tcPr>
            <w:tcW w:w="1433" w:type="dxa"/>
            <w:tcBorders>
              <w:top w:val="single" w:color="DDDDDD" w:sz="8" w:space="0"/>
              <w:left w:val="nil"/>
              <w:bottom w:val="nil"/>
              <w:right w:val="nil"/>
            </w:tcBorders>
            <w:shd w:val="clear" w:color="auto" w:fill="FFFFFF" w:themeFill="background1"/>
            <w:tcMar/>
          </w:tcPr>
          <w:p w:rsidRPr="001E3962" w:rsidR="008A629C" w:rsidP="00E3405B" w:rsidRDefault="008A629C" w14:paraId="23F00E9A" w14:textId="77777777">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w:t>
            </w:r>
          </w:p>
        </w:tc>
        <w:tc>
          <w:tcPr>
            <w:tcW w:w="1170" w:type="dxa"/>
            <w:tcBorders>
              <w:top w:val="single" w:color="DDDDDD" w:sz="8" w:space="0"/>
              <w:left w:val="nil"/>
              <w:bottom w:val="nil"/>
              <w:right w:val="nil"/>
            </w:tcBorders>
            <w:shd w:val="clear" w:color="auto" w:fill="FFFFFF" w:themeFill="background1"/>
            <w:tcMar/>
          </w:tcPr>
          <w:p w:rsidRPr="001E3962" w:rsidR="008A629C" w:rsidP="00E3405B" w:rsidRDefault="008A629C" w14:paraId="4B6D007D"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date</w:t>
            </w:r>
          </w:p>
        </w:tc>
        <w:tc>
          <w:tcPr>
            <w:tcW w:w="838" w:type="dxa"/>
            <w:tcBorders>
              <w:top w:val="single" w:color="DDDDDD" w:sz="8" w:space="0"/>
              <w:left w:val="nil"/>
              <w:bottom w:val="nil"/>
              <w:right w:val="nil"/>
            </w:tcBorders>
            <w:shd w:val="clear" w:color="auto" w:fill="FFFFFF" w:themeFill="background1"/>
            <w:tcMar/>
          </w:tcPr>
          <w:p w:rsidRPr="001E3962" w:rsidR="008A629C" w:rsidP="00E3405B" w:rsidRDefault="008A629C" w14:paraId="2FB88D62"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Pr="001E3962" w:rsidR="008A629C" w:rsidTr="1A106A46" w14:paraId="40DC99EA"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8A629C" w:rsidP="1A106A46" w:rsidRDefault="008A629C" w14:paraId="73D08D9A" w14:textId="77777777">
            <w:pPr>
              <w:spacing w:after="0"/>
              <w:rPr>
                <w:rFonts w:ascii="Source Sans Pro" w:hAnsi="Source Sans Pro"/>
                <w:color w:val="333333"/>
                <w:sz w:val="20"/>
                <w:szCs w:val="20"/>
                <w:lang w:val="en-US" w:bidi="he-IL"/>
              </w:rPr>
            </w:pPr>
            <w:r w:rsidRPr="1A106A46" w:rsidR="008A629C">
              <w:rPr>
                <w:rFonts w:ascii="Source Sans Pro" w:hAnsi="Source Sans Pro"/>
                <w:color w:val="333333"/>
                <w:sz w:val="20"/>
                <w:szCs w:val="20"/>
                <w:lang w:val="en-US" w:bidi="he-IL"/>
              </w:rPr>
              <w:t>effectiveDateTime</w:t>
            </w:r>
          </w:p>
        </w:tc>
        <w:tc>
          <w:tcPr>
            <w:tcW w:w="1620" w:type="dxa"/>
            <w:tcBorders>
              <w:top w:val="single" w:color="DDDDDD" w:sz="8" w:space="0"/>
              <w:left w:val="nil"/>
              <w:bottom w:val="nil"/>
              <w:right w:val="nil"/>
            </w:tcBorders>
            <w:shd w:val="clear" w:color="auto" w:fill="FFFFFF" w:themeFill="background1"/>
            <w:tcMar/>
          </w:tcPr>
          <w:p w:rsidRPr="001E3962" w:rsidR="008A629C" w:rsidP="00E3405B" w:rsidRDefault="008A629C" w14:paraId="22D54090" w14:textId="77777777">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2015-09-05T21:57:47+00:00</w:t>
            </w:r>
          </w:p>
        </w:tc>
        <w:tc>
          <w:tcPr>
            <w:tcW w:w="1620" w:type="dxa"/>
            <w:tcBorders>
              <w:top w:val="single" w:color="DDDDDD" w:sz="8" w:space="0"/>
              <w:left w:val="nil"/>
              <w:bottom w:val="nil"/>
              <w:right w:val="nil"/>
            </w:tcBorders>
            <w:shd w:val="clear" w:color="auto" w:fill="FFFFFF" w:themeFill="background1"/>
            <w:tcMar/>
          </w:tcPr>
          <w:p w:rsidRPr="001E3962" w:rsidR="008A629C" w:rsidP="00E3405B" w:rsidRDefault="008A629C" w14:paraId="6A1A9247" w14:textId="77777777">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Transfer to datetime</w:t>
            </w:r>
          </w:p>
        </w:tc>
        <w:tc>
          <w:tcPr>
            <w:tcW w:w="1869" w:type="dxa"/>
            <w:tcBorders>
              <w:top w:val="single" w:color="DDDDDD" w:sz="8" w:space="0"/>
              <w:left w:val="nil"/>
              <w:bottom w:val="nil"/>
              <w:right w:val="nil"/>
            </w:tcBorders>
            <w:shd w:val="clear" w:color="auto" w:fill="FFFFFF" w:themeFill="background1"/>
            <w:tcMar/>
          </w:tcPr>
          <w:p w:rsidRPr="00F416BF" w:rsidR="008A629C" w:rsidP="1A106A46" w:rsidRDefault="00BB5875" w14:paraId="186A8FF4" w14:textId="5BB04FD4">
            <w:pPr>
              <w:spacing w:after="0"/>
              <w:rPr>
                <w:rFonts w:ascii="Source Sans Pro" w:hAnsi="Source Sans Pro"/>
                <w:color w:val="333333"/>
                <w:sz w:val="20"/>
                <w:szCs w:val="20"/>
                <w:lang w:val="en-US" w:bidi="he-IL"/>
              </w:rPr>
            </w:pPr>
            <w:r w:rsidRPr="1A106A46" w:rsidR="00BB5875">
              <w:rPr>
                <w:rFonts w:ascii="Source Sans Pro" w:hAnsi="Source Sans Pro"/>
                <w:color w:val="333333"/>
                <w:sz w:val="20"/>
                <w:szCs w:val="20"/>
                <w:lang w:val="en-US" w:bidi="he-IL"/>
              </w:rPr>
              <w:t>observation</w:t>
            </w:r>
            <w:r w:rsidRPr="1A106A46" w:rsidR="008A629C">
              <w:rPr>
                <w:rFonts w:ascii="Source Sans Pro" w:hAnsi="Source Sans Pro"/>
                <w:color w:val="333333"/>
                <w:sz w:val="20"/>
                <w:szCs w:val="20"/>
                <w:lang w:val="en-US" w:bidi="he-IL"/>
              </w:rPr>
              <w:t>_datetime</w:t>
            </w:r>
          </w:p>
        </w:tc>
        <w:tc>
          <w:tcPr>
            <w:tcW w:w="1433" w:type="dxa"/>
            <w:tcBorders>
              <w:top w:val="single" w:color="DDDDDD" w:sz="8" w:space="0"/>
              <w:left w:val="nil"/>
              <w:bottom w:val="nil"/>
              <w:right w:val="nil"/>
            </w:tcBorders>
            <w:shd w:val="clear" w:color="auto" w:fill="FFFFFF" w:themeFill="background1"/>
            <w:tcMar/>
          </w:tcPr>
          <w:p w:rsidRPr="001E3962" w:rsidR="008A629C" w:rsidP="00E3405B" w:rsidRDefault="008A629C" w14:paraId="4B21352B" w14:textId="77777777">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w:t>
            </w:r>
            <w:r>
              <w:rPr>
                <w:rFonts w:ascii="Source Sans Pro" w:hAnsi="Source Sans Pro"/>
                <w:color w:val="333333"/>
                <w:sz w:val="20"/>
                <w:szCs w:val="20"/>
                <w:lang w:val="en-US" w:bidi="he-IL"/>
              </w:rPr>
              <w:t xml:space="preserve"> </w:t>
            </w:r>
            <w:r w:rsidRPr="00CE554F">
              <w:rPr>
                <w:rFonts w:ascii="Source Sans Pro" w:hAnsi="Source Sans Pro"/>
                <w:color w:val="333333"/>
                <w:sz w:val="20"/>
                <w:szCs w:val="20"/>
                <w:lang w:bidi="he-IL"/>
              </w:rPr>
              <w:t>21:57:47</w:t>
            </w:r>
          </w:p>
        </w:tc>
        <w:tc>
          <w:tcPr>
            <w:tcW w:w="1170" w:type="dxa"/>
            <w:tcBorders>
              <w:top w:val="single" w:color="DDDDDD" w:sz="8" w:space="0"/>
              <w:left w:val="nil"/>
              <w:bottom w:val="nil"/>
              <w:right w:val="nil"/>
            </w:tcBorders>
            <w:shd w:val="clear" w:color="auto" w:fill="FFFFFF" w:themeFill="background1"/>
            <w:tcMar/>
          </w:tcPr>
          <w:p w:rsidRPr="001E3962" w:rsidR="008A629C" w:rsidP="00E3405B" w:rsidRDefault="008A629C" w14:paraId="54018EEF"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datetime</w:t>
            </w:r>
          </w:p>
        </w:tc>
        <w:tc>
          <w:tcPr>
            <w:tcW w:w="838" w:type="dxa"/>
            <w:tcBorders>
              <w:top w:val="single" w:color="DDDDDD" w:sz="8" w:space="0"/>
              <w:left w:val="nil"/>
              <w:bottom w:val="nil"/>
              <w:right w:val="nil"/>
            </w:tcBorders>
            <w:shd w:val="clear" w:color="auto" w:fill="FFFFFF" w:themeFill="background1"/>
            <w:tcMar/>
          </w:tcPr>
          <w:p w:rsidRPr="001E3962" w:rsidR="008A629C" w:rsidP="00E3405B" w:rsidRDefault="008A629C" w14:paraId="5AD53845"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8A629C" w:rsidTr="1A106A46" w14:paraId="7746D175" w14:textId="77777777">
        <w:trPr>
          <w:trHeight w:val="315"/>
        </w:trPr>
        <w:tc>
          <w:tcPr>
            <w:tcW w:w="2340" w:type="dxa"/>
            <w:tcBorders>
              <w:top w:val="single" w:color="DDDDDD" w:sz="8" w:space="0"/>
              <w:left w:val="nil"/>
              <w:bottom w:val="nil"/>
              <w:right w:val="nil"/>
            </w:tcBorders>
            <w:shd w:val="clear" w:color="auto" w:fill="FFFFFF" w:themeFill="background1"/>
            <w:tcMar/>
          </w:tcPr>
          <w:p w:rsidRPr="00E3405B" w:rsidR="008A629C" w:rsidP="00E3405B" w:rsidRDefault="008A629C" w14:paraId="674A3B6E" w14:textId="77777777">
            <w:pPr>
              <w:spacing w:after="0"/>
              <w:rPr>
                <w:rFonts w:ascii="Source Sans Pro" w:hAnsi="Source Sans Pro"/>
                <w:color w:val="333333"/>
                <w:sz w:val="20"/>
                <w:szCs w:val="20"/>
                <w:lang w:val="en-US" w:bidi="he-IL"/>
              </w:rPr>
            </w:pPr>
            <w:r w:rsidRPr="00E3405B">
              <w:rPr>
                <w:rFonts w:ascii="Source Sans Pro" w:hAnsi="Source Sans Pro"/>
                <w:color w:val="333333"/>
                <w:sz w:val="20"/>
                <w:szCs w:val="20"/>
                <w:highlight w:val="yellow"/>
                <w:lang w:val="en-US" w:bidi="he-IL"/>
              </w:rPr>
              <w:t>???????</w:t>
            </w:r>
          </w:p>
        </w:tc>
        <w:tc>
          <w:tcPr>
            <w:tcW w:w="1620" w:type="dxa"/>
            <w:tcBorders>
              <w:top w:val="single" w:color="DDDDDD" w:sz="8" w:space="0"/>
              <w:left w:val="nil"/>
              <w:bottom w:val="nil"/>
              <w:right w:val="nil"/>
            </w:tcBorders>
            <w:shd w:val="clear" w:color="auto" w:fill="FFFFFF" w:themeFill="background1"/>
            <w:tcMar/>
          </w:tcPr>
          <w:p w:rsidRPr="001E3962" w:rsidR="008A629C" w:rsidP="00E3405B" w:rsidRDefault="008A629C" w14:paraId="25D6E997" w14:textId="77777777">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FFFFF" w:themeFill="background1"/>
            <w:tcMar/>
          </w:tcPr>
          <w:p w:rsidRPr="001E3962" w:rsidR="008A629C" w:rsidP="00E3405B" w:rsidRDefault="008A629C" w14:paraId="40CC1EA5" w14:textId="77777777">
            <w:pPr>
              <w:spacing w:after="0"/>
              <w:rPr>
                <w:rFonts w:ascii="Source Sans Pro" w:hAnsi="Source Sans Pro"/>
                <w:color w:val="333333"/>
                <w:sz w:val="20"/>
                <w:szCs w:val="20"/>
                <w:lang w:bidi="he-IL"/>
              </w:rPr>
            </w:pPr>
          </w:p>
        </w:tc>
        <w:tc>
          <w:tcPr>
            <w:tcW w:w="1869" w:type="dxa"/>
            <w:tcBorders>
              <w:top w:val="single" w:color="DDDDDD" w:sz="8" w:space="0"/>
              <w:left w:val="nil"/>
              <w:bottom w:val="nil"/>
              <w:right w:val="nil"/>
            </w:tcBorders>
            <w:shd w:val="clear" w:color="auto" w:fill="FFFFFF" w:themeFill="background1"/>
            <w:tcMar/>
          </w:tcPr>
          <w:p w:rsidRPr="00F416BF" w:rsidR="008A629C" w:rsidP="1A106A46" w:rsidRDefault="00BB5875" w14:paraId="71C08325" w14:textId="3F23C5A1">
            <w:pPr>
              <w:spacing w:after="0"/>
              <w:rPr>
                <w:rFonts w:ascii="Source Sans Pro" w:hAnsi="Source Sans Pro"/>
                <w:color w:val="333333"/>
                <w:sz w:val="20"/>
                <w:szCs w:val="20"/>
                <w:lang w:val="en-US" w:bidi="he-IL"/>
              </w:rPr>
            </w:pPr>
            <w:r w:rsidRPr="1A106A46" w:rsidR="00BB5875">
              <w:rPr>
                <w:rFonts w:ascii="Source Sans Pro" w:hAnsi="Source Sans Pro"/>
                <w:color w:val="333333"/>
                <w:sz w:val="20"/>
                <w:szCs w:val="20"/>
                <w:lang w:val="en-US" w:bidi="he-IL"/>
              </w:rPr>
              <w:t>observation</w:t>
            </w:r>
            <w:r w:rsidRPr="1A106A46" w:rsidR="008A629C">
              <w:rPr>
                <w:rFonts w:ascii="Source Sans Pro" w:hAnsi="Source Sans Pro"/>
                <w:color w:val="333333"/>
                <w:sz w:val="20"/>
                <w:szCs w:val="20"/>
                <w:lang w:val="en-US" w:bidi="he-IL"/>
              </w:rPr>
              <w:t>_type_concept_id</w:t>
            </w:r>
          </w:p>
        </w:tc>
        <w:tc>
          <w:tcPr>
            <w:tcW w:w="1433" w:type="dxa"/>
            <w:tcBorders>
              <w:top w:val="single" w:color="DDDDDD" w:sz="8" w:space="0"/>
              <w:left w:val="nil"/>
              <w:bottom w:val="nil"/>
              <w:right w:val="nil"/>
            </w:tcBorders>
            <w:shd w:val="clear" w:color="auto" w:fill="FFFFFF" w:themeFill="background1"/>
            <w:tcMar/>
          </w:tcPr>
          <w:p w:rsidRPr="001E3962" w:rsidR="008A629C" w:rsidP="00E3405B" w:rsidRDefault="008A629C" w14:paraId="01740F2B" w14:textId="77777777">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FFFFF" w:themeFill="background1"/>
            <w:tcMar/>
          </w:tcPr>
          <w:p w:rsidRPr="001E3962" w:rsidR="008A629C" w:rsidP="00E3405B" w:rsidRDefault="008A629C" w14:paraId="5C768750"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8A629C" w:rsidP="00E3405B" w:rsidRDefault="008A629C" w14:paraId="4A31E5B9"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Pr="001E3962" w:rsidR="008A629C" w:rsidTr="1A106A46" w14:paraId="0453A095" w14:textId="77777777">
        <w:trPr>
          <w:trHeight w:val="315"/>
        </w:trPr>
        <w:tc>
          <w:tcPr>
            <w:tcW w:w="2340" w:type="dxa"/>
            <w:tcBorders>
              <w:top w:val="single" w:color="DDDDDD" w:sz="8" w:space="0"/>
              <w:left w:val="nil"/>
              <w:bottom w:val="nil"/>
              <w:right w:val="nil"/>
            </w:tcBorders>
            <w:shd w:val="clear" w:color="auto" w:fill="FFFFFF" w:themeFill="background1"/>
            <w:tcMar/>
          </w:tcPr>
          <w:p w:rsidRPr="00E3405B" w:rsidR="008A629C" w:rsidP="00E3405B" w:rsidRDefault="008A629C" w14:paraId="6A6B94B5" w14:textId="717CB5A8">
            <w:pPr>
              <w:spacing w:after="0"/>
              <w:rPr>
                <w:rFonts w:ascii="Source Sans Pro" w:hAnsi="Source Sans Pro"/>
                <w:color w:val="333333"/>
                <w:sz w:val="20"/>
                <w:szCs w:val="20"/>
                <w:lang w:val="en-US" w:bidi="he-IL"/>
              </w:rPr>
            </w:pPr>
          </w:p>
        </w:tc>
        <w:tc>
          <w:tcPr>
            <w:tcW w:w="1620" w:type="dxa"/>
            <w:tcBorders>
              <w:top w:val="single" w:color="DDDDDD" w:sz="8" w:space="0"/>
              <w:left w:val="nil"/>
              <w:bottom w:val="nil"/>
              <w:right w:val="nil"/>
            </w:tcBorders>
            <w:shd w:val="clear" w:color="auto" w:fill="FFFFFF" w:themeFill="background1"/>
            <w:tcMar/>
          </w:tcPr>
          <w:p w:rsidRPr="001E3962" w:rsidR="008A629C" w:rsidP="00E3405B" w:rsidRDefault="008A629C" w14:paraId="3C34E694" w14:textId="37A32812">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FFFFF" w:themeFill="background1"/>
            <w:tcMar/>
          </w:tcPr>
          <w:p w:rsidRPr="00E3405B" w:rsidR="008A629C" w:rsidP="00E3405B" w:rsidRDefault="008A629C" w14:paraId="547E9B26" w14:textId="77A6088E">
            <w:pPr>
              <w:spacing w:after="0"/>
              <w:rPr>
                <w:rFonts w:ascii="Source Sans Pro" w:hAnsi="Source Sans Pro"/>
                <w:color w:val="333333"/>
                <w:sz w:val="20"/>
                <w:szCs w:val="20"/>
                <w:lang w:val="en-US" w:bidi="he-IL"/>
              </w:rPr>
            </w:pPr>
          </w:p>
        </w:tc>
        <w:tc>
          <w:tcPr>
            <w:tcW w:w="1869" w:type="dxa"/>
            <w:tcBorders>
              <w:top w:val="single" w:color="DDDDDD" w:sz="8" w:space="0"/>
              <w:left w:val="nil"/>
              <w:bottom w:val="nil"/>
              <w:right w:val="nil"/>
            </w:tcBorders>
            <w:shd w:val="clear" w:color="auto" w:fill="FFFFFF" w:themeFill="background1"/>
            <w:tcMar/>
          </w:tcPr>
          <w:p w:rsidRPr="00F416BF" w:rsidR="008A629C" w:rsidP="1A106A46" w:rsidRDefault="008A629C" w14:paraId="1812E36A" w14:textId="77777777">
            <w:pPr>
              <w:spacing w:after="0"/>
              <w:rPr>
                <w:rFonts w:ascii="Source Sans Pro" w:hAnsi="Source Sans Pro"/>
                <w:color w:val="333333"/>
                <w:sz w:val="20"/>
                <w:szCs w:val="20"/>
                <w:lang w:val="en-US" w:bidi="he-IL"/>
              </w:rPr>
            </w:pPr>
            <w:r w:rsidRPr="1A106A46" w:rsidR="008A629C">
              <w:rPr>
                <w:rFonts w:ascii="Source Sans Pro" w:hAnsi="Source Sans Pro"/>
                <w:color w:val="333333"/>
                <w:sz w:val="20"/>
                <w:szCs w:val="20"/>
                <w:lang w:val="en-US" w:bidi="he-IL"/>
              </w:rPr>
              <w:t>value_as_number</w:t>
            </w:r>
          </w:p>
        </w:tc>
        <w:tc>
          <w:tcPr>
            <w:tcW w:w="1433" w:type="dxa"/>
            <w:tcBorders>
              <w:top w:val="single" w:color="DDDDDD" w:sz="8" w:space="0"/>
              <w:left w:val="nil"/>
              <w:bottom w:val="nil"/>
              <w:right w:val="nil"/>
            </w:tcBorders>
            <w:shd w:val="clear" w:color="auto" w:fill="FFFFFF" w:themeFill="background1"/>
            <w:tcMar/>
          </w:tcPr>
          <w:p w:rsidRPr="001E3962" w:rsidR="008A629C" w:rsidP="00E3405B" w:rsidRDefault="008A629C" w14:paraId="27AB0E7C" w14:textId="55502F80">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FFFFF" w:themeFill="background1"/>
            <w:tcMar/>
          </w:tcPr>
          <w:p w:rsidRPr="001E3962" w:rsidR="008A629C" w:rsidP="00E3405B" w:rsidRDefault="008A629C" w14:paraId="68576EA1"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float</w:t>
            </w:r>
          </w:p>
        </w:tc>
        <w:tc>
          <w:tcPr>
            <w:tcW w:w="838" w:type="dxa"/>
            <w:tcBorders>
              <w:top w:val="single" w:color="DDDDDD" w:sz="8" w:space="0"/>
              <w:left w:val="nil"/>
              <w:bottom w:val="nil"/>
              <w:right w:val="nil"/>
            </w:tcBorders>
            <w:shd w:val="clear" w:color="auto" w:fill="FFFFFF" w:themeFill="background1"/>
            <w:tcMar/>
          </w:tcPr>
          <w:p w:rsidRPr="001E3962" w:rsidR="008A629C" w:rsidP="00E3405B" w:rsidRDefault="008A629C" w14:paraId="7D3C108B"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401C48" w:rsidTr="1A106A46" w14:paraId="6B8FEC69" w14:textId="77777777">
        <w:trPr>
          <w:trHeight w:val="315"/>
        </w:trPr>
        <w:tc>
          <w:tcPr>
            <w:tcW w:w="2340" w:type="dxa"/>
            <w:tcBorders>
              <w:top w:val="single" w:color="DDDDDD" w:sz="8" w:space="0"/>
              <w:left w:val="nil"/>
              <w:bottom w:val="nil"/>
              <w:right w:val="nil"/>
            </w:tcBorders>
            <w:shd w:val="clear" w:color="auto" w:fill="FFFFFF" w:themeFill="background1"/>
            <w:tcMar/>
          </w:tcPr>
          <w:p w:rsidRPr="00E3405B" w:rsidR="00401C48" w:rsidP="00E3405B" w:rsidRDefault="00401C48" w14:paraId="5F86A2C4" w14:textId="77777777">
            <w:pPr>
              <w:spacing w:after="0"/>
              <w:rPr>
                <w:rFonts w:ascii="Source Sans Pro" w:hAnsi="Source Sans Pro"/>
                <w:color w:val="333333"/>
                <w:sz w:val="20"/>
                <w:szCs w:val="20"/>
                <w:lang w:val="en-US" w:bidi="he-IL"/>
              </w:rPr>
            </w:pPr>
          </w:p>
        </w:tc>
        <w:tc>
          <w:tcPr>
            <w:tcW w:w="1620" w:type="dxa"/>
            <w:tcBorders>
              <w:top w:val="single" w:color="DDDDDD" w:sz="8" w:space="0"/>
              <w:left w:val="nil"/>
              <w:bottom w:val="nil"/>
              <w:right w:val="nil"/>
            </w:tcBorders>
            <w:shd w:val="clear" w:color="auto" w:fill="FFFFFF" w:themeFill="background1"/>
            <w:tcMar/>
          </w:tcPr>
          <w:p w:rsidRPr="001E3962" w:rsidR="00401C48" w:rsidP="00E3405B" w:rsidRDefault="00401C48" w14:paraId="4B1F2E51" w14:textId="77777777">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FFFFF" w:themeFill="background1"/>
            <w:tcMar/>
          </w:tcPr>
          <w:p w:rsidRPr="00E3405B" w:rsidR="00401C48" w:rsidP="00E3405B" w:rsidRDefault="00401C48" w14:paraId="0640AF99" w14:textId="77777777">
            <w:pPr>
              <w:spacing w:after="0"/>
              <w:rPr>
                <w:rFonts w:ascii="Source Sans Pro" w:hAnsi="Source Sans Pro"/>
                <w:color w:val="333333"/>
                <w:sz w:val="20"/>
                <w:szCs w:val="20"/>
                <w:lang w:val="en-US" w:bidi="he-IL"/>
              </w:rPr>
            </w:pPr>
          </w:p>
        </w:tc>
        <w:tc>
          <w:tcPr>
            <w:tcW w:w="1869" w:type="dxa"/>
            <w:tcBorders>
              <w:top w:val="single" w:color="DDDDDD" w:sz="8" w:space="0"/>
              <w:left w:val="nil"/>
              <w:bottom w:val="nil"/>
              <w:right w:val="nil"/>
            </w:tcBorders>
            <w:shd w:val="clear" w:color="auto" w:fill="FFFFFF" w:themeFill="background1"/>
            <w:tcMar/>
          </w:tcPr>
          <w:p w:rsidRPr="00E3405B" w:rsidR="00401C48" w:rsidP="1A106A46" w:rsidRDefault="00401C48" w14:paraId="7A9D2FB5" w14:textId="20D93FFB">
            <w:pPr>
              <w:spacing w:after="0"/>
              <w:rPr>
                <w:rFonts w:ascii="Source Sans Pro" w:hAnsi="Source Sans Pro"/>
                <w:color w:val="333333"/>
                <w:sz w:val="20"/>
                <w:szCs w:val="20"/>
                <w:lang w:val="en-US" w:bidi="he-IL"/>
              </w:rPr>
            </w:pPr>
            <w:r w:rsidRPr="1A106A46" w:rsidR="00401C48">
              <w:rPr>
                <w:rFonts w:ascii="Source Sans Pro" w:hAnsi="Source Sans Pro"/>
                <w:color w:val="333333"/>
                <w:sz w:val="20"/>
                <w:szCs w:val="20"/>
                <w:lang w:val="en-US" w:bidi="he-IL"/>
              </w:rPr>
              <w:t>value_as_string</w:t>
            </w:r>
          </w:p>
        </w:tc>
        <w:tc>
          <w:tcPr>
            <w:tcW w:w="1433" w:type="dxa"/>
            <w:tcBorders>
              <w:top w:val="single" w:color="DDDDDD" w:sz="8" w:space="0"/>
              <w:left w:val="nil"/>
              <w:bottom w:val="nil"/>
              <w:right w:val="nil"/>
            </w:tcBorders>
            <w:shd w:val="clear" w:color="auto" w:fill="FFFFFF" w:themeFill="background1"/>
            <w:tcMar/>
          </w:tcPr>
          <w:p w:rsidRPr="00226FED" w:rsidR="00401C48" w:rsidP="00E3405B" w:rsidRDefault="00401C48" w14:paraId="7B3C3C9E" w14:textId="77777777">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FFFFF" w:themeFill="background1"/>
            <w:tcMar/>
          </w:tcPr>
          <w:p w:rsidRPr="001E3962" w:rsidR="00401C48" w:rsidP="1A106A46" w:rsidRDefault="00401C48" w14:paraId="50EE81FE" w14:textId="0E6F3B15">
            <w:pPr>
              <w:spacing w:after="0"/>
              <w:rPr>
                <w:rFonts w:ascii="Source Sans Pro" w:hAnsi="Source Sans Pro"/>
                <w:color w:val="333333"/>
                <w:sz w:val="20"/>
                <w:szCs w:val="20"/>
                <w:lang w:val="en-US" w:bidi="he-IL"/>
              </w:rPr>
            </w:pPr>
            <w:r w:rsidRPr="1A106A46" w:rsidR="00401C48">
              <w:rPr>
                <w:rFonts w:ascii="Source Sans Pro" w:hAnsi="Source Sans Pro"/>
                <w:color w:val="333333"/>
                <w:sz w:val="20"/>
                <w:szCs w:val="20"/>
                <w:lang w:val="en-US" w:bidi="he-IL"/>
              </w:rPr>
              <w:t>varchar(</w:t>
            </w:r>
            <w:r w:rsidRPr="1A106A46" w:rsidR="00401C48">
              <w:rPr>
                <w:rFonts w:ascii="Source Sans Pro" w:hAnsi="Source Sans Pro"/>
                <w:color w:val="333333"/>
                <w:sz w:val="20"/>
                <w:szCs w:val="20"/>
                <w:lang w:val="en-US" w:bidi="he-IL"/>
              </w:rPr>
              <w:t>60)</w:t>
            </w:r>
          </w:p>
        </w:tc>
        <w:tc>
          <w:tcPr>
            <w:tcW w:w="838" w:type="dxa"/>
            <w:tcBorders>
              <w:top w:val="single" w:color="DDDDDD" w:sz="8" w:space="0"/>
              <w:left w:val="nil"/>
              <w:bottom w:val="nil"/>
              <w:right w:val="nil"/>
            </w:tcBorders>
            <w:shd w:val="clear" w:color="auto" w:fill="FFFFFF" w:themeFill="background1"/>
            <w:tcMar/>
          </w:tcPr>
          <w:p w:rsidRPr="001E3962" w:rsidR="00401C48" w:rsidP="00E3405B" w:rsidRDefault="00401C48" w14:paraId="68FDCC35" w14:textId="6C7960E7">
            <w:pPr>
              <w:spacing w:after="0"/>
              <w:rPr>
                <w:rFonts w:ascii="Source Sans Pro" w:hAnsi="Source Sans Pro"/>
                <w:color w:val="333333"/>
                <w:sz w:val="20"/>
                <w:szCs w:val="20"/>
                <w:lang w:bidi="he-IL"/>
              </w:rPr>
            </w:pPr>
            <w:r>
              <w:rPr>
                <w:rFonts w:ascii="Source Sans Pro" w:hAnsi="Source Sans Pro"/>
                <w:color w:val="333333"/>
                <w:sz w:val="20"/>
                <w:szCs w:val="20"/>
                <w:lang w:bidi="he-IL"/>
              </w:rPr>
              <w:t>No</w:t>
            </w:r>
          </w:p>
        </w:tc>
      </w:tr>
      <w:tr w:rsidRPr="001E3962" w:rsidR="008A629C" w:rsidTr="1A106A46" w14:paraId="6CE2021E"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8A629C" w:rsidP="1A106A46" w:rsidRDefault="00252C48" w14:paraId="17441FD1" w14:textId="149F0CC2">
            <w:pPr>
              <w:rPr>
                <w:rFonts w:ascii="Source Sans Pro" w:hAnsi="Source Sans Pro"/>
                <w:color w:val="333333"/>
                <w:sz w:val="20"/>
                <w:szCs w:val="20"/>
                <w:lang w:val="en-US" w:bidi="he-IL"/>
              </w:rPr>
            </w:pPr>
            <w:r w:rsidRPr="1A106A46" w:rsidR="00252C48">
              <w:rPr>
                <w:i w:val="1"/>
                <w:iCs w:val="1"/>
                <w:lang w:val="en-US"/>
              </w:rPr>
              <w:t>"</w:t>
            </w:r>
            <w:r w:rsidRPr="1A106A46" w:rsidR="00252C48">
              <w:rPr>
                <w:i w:val="1"/>
                <w:iCs w:val="1"/>
                <w:lang w:val="en-US"/>
              </w:rPr>
              <w:t>valueCodeableConcept</w:t>
            </w:r>
            <w:r w:rsidRPr="1A106A46" w:rsidR="00252C48">
              <w:rPr>
                <w:i w:val="1"/>
                <w:iCs w:val="1"/>
                <w:lang w:val="en-US"/>
              </w:rPr>
              <w:t>"</w:t>
            </w:r>
            <w:r w:rsidRPr="1A106A46" w:rsidR="00252C48">
              <w:rPr>
                <w:i w:val="1"/>
                <w:iCs w:val="1"/>
                <w:lang w:val="en-US"/>
              </w:rPr>
              <w:t>.</w:t>
            </w:r>
            <w:r w:rsidRPr="1A106A46" w:rsidR="00252C48">
              <w:rPr>
                <w:i w:val="1"/>
                <w:iCs w:val="1"/>
                <w:lang w:val="en-US"/>
              </w:rPr>
              <w:t>"</w:t>
            </w:r>
            <w:r w:rsidRPr="1A106A46" w:rsidR="00252C48">
              <w:rPr>
                <w:i w:val="1"/>
                <w:iCs w:val="1"/>
                <w:lang w:val="en-US"/>
              </w:rPr>
              <w:t>coding"</w:t>
            </w:r>
            <w:r w:rsidRPr="1A106A46" w:rsidR="00252C48">
              <w:rPr>
                <w:i w:val="1"/>
                <w:iCs w:val="1"/>
                <w:lang w:val="en-US"/>
              </w:rPr>
              <w:t>.</w:t>
            </w:r>
            <w:r w:rsidRPr="1A106A46" w:rsidR="00252C48">
              <w:rPr>
                <w:i w:val="1"/>
                <w:iCs w:val="1"/>
                <w:lang w:val="en-US"/>
              </w:rPr>
              <w:t>"code</w:t>
            </w:r>
            <w:r w:rsidRPr="1A106A46" w:rsidR="00252C48">
              <w:rPr>
                <w:i w:val="1"/>
                <w:iCs w:val="1"/>
                <w:lang w:val="en-US"/>
              </w:rPr>
              <w:t>"</w:t>
            </w:r>
          </w:p>
        </w:tc>
        <w:tc>
          <w:tcPr>
            <w:tcW w:w="1620" w:type="dxa"/>
            <w:tcBorders>
              <w:top w:val="single" w:color="DDDDDD" w:sz="8" w:space="0"/>
              <w:left w:val="nil"/>
              <w:bottom w:val="nil"/>
              <w:right w:val="nil"/>
            </w:tcBorders>
            <w:shd w:val="clear" w:color="auto" w:fill="FFFFFF" w:themeFill="background1"/>
            <w:tcMar/>
          </w:tcPr>
          <w:p w:rsidRPr="001E3962" w:rsidR="008A629C" w:rsidP="00E3405B" w:rsidRDefault="00252C48" w14:paraId="2B85446F" w14:textId="1B76AE34">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266919005</w:t>
            </w:r>
          </w:p>
        </w:tc>
        <w:tc>
          <w:tcPr>
            <w:tcW w:w="1620" w:type="dxa"/>
            <w:tcBorders>
              <w:top w:val="single" w:color="DDDDDD" w:sz="8" w:space="0"/>
              <w:left w:val="nil"/>
              <w:bottom w:val="nil"/>
              <w:right w:val="nil"/>
            </w:tcBorders>
            <w:shd w:val="clear" w:color="auto" w:fill="FFFFFF" w:themeFill="background1"/>
            <w:tcMar/>
          </w:tcPr>
          <w:p w:rsidRPr="001E3962" w:rsidR="008A629C" w:rsidP="00E3405B" w:rsidRDefault="00252C48" w14:paraId="329F0FF2" w14:textId="4E08263A">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Transform to OMOP standard concept</w:t>
            </w:r>
          </w:p>
        </w:tc>
        <w:tc>
          <w:tcPr>
            <w:tcW w:w="1869" w:type="dxa"/>
            <w:tcBorders>
              <w:top w:val="single" w:color="DDDDDD" w:sz="8" w:space="0"/>
              <w:left w:val="nil"/>
              <w:bottom w:val="nil"/>
              <w:right w:val="nil"/>
            </w:tcBorders>
            <w:shd w:val="clear" w:color="auto" w:fill="FFFFFF" w:themeFill="background1"/>
            <w:tcMar/>
          </w:tcPr>
          <w:p w:rsidRPr="00F416BF" w:rsidR="008A629C" w:rsidP="1A106A46" w:rsidRDefault="008A629C" w14:paraId="1B33848B" w14:textId="77777777">
            <w:pPr>
              <w:spacing w:after="0"/>
              <w:rPr>
                <w:rFonts w:ascii="Source Sans Pro" w:hAnsi="Source Sans Pro"/>
                <w:color w:val="333333"/>
                <w:sz w:val="20"/>
                <w:szCs w:val="20"/>
                <w:lang w:val="en-US" w:bidi="he-IL"/>
              </w:rPr>
            </w:pPr>
            <w:r w:rsidRPr="1A106A46" w:rsidR="008A629C">
              <w:rPr>
                <w:rFonts w:ascii="Source Sans Pro" w:hAnsi="Source Sans Pro"/>
                <w:color w:val="333333"/>
                <w:sz w:val="20"/>
                <w:szCs w:val="20"/>
                <w:lang w:val="en-US" w:bidi="he-IL"/>
              </w:rPr>
              <w:t>value_as_concept_id</w:t>
            </w:r>
          </w:p>
        </w:tc>
        <w:tc>
          <w:tcPr>
            <w:tcW w:w="1433" w:type="dxa"/>
            <w:tcBorders>
              <w:top w:val="single" w:color="DDDDDD" w:sz="8" w:space="0"/>
              <w:left w:val="nil"/>
              <w:bottom w:val="nil"/>
              <w:right w:val="nil"/>
            </w:tcBorders>
            <w:shd w:val="clear" w:color="auto" w:fill="FFFFFF" w:themeFill="background1"/>
            <w:tcMar/>
          </w:tcPr>
          <w:p w:rsidRPr="001E3962" w:rsidR="008A629C" w:rsidP="00E3405B" w:rsidRDefault="00F63ACE" w14:paraId="227082DE" w14:textId="4FBE8555">
            <w:pPr>
              <w:spacing w:after="0"/>
              <w:rPr>
                <w:rFonts w:ascii="Source Sans Pro" w:hAnsi="Source Sans Pro"/>
                <w:color w:val="333333"/>
                <w:sz w:val="20"/>
                <w:szCs w:val="20"/>
                <w:lang w:bidi="he-IL"/>
              </w:rPr>
            </w:pPr>
            <w:r w:rsidRPr="00F63ACE">
              <w:rPr>
                <w:rFonts w:ascii="Source Sans Pro" w:hAnsi="Source Sans Pro"/>
                <w:color w:val="333333"/>
                <w:sz w:val="20"/>
                <w:szCs w:val="20"/>
                <w:lang w:bidi="he-IL"/>
              </w:rPr>
              <w:t>903653</w:t>
            </w:r>
          </w:p>
        </w:tc>
        <w:tc>
          <w:tcPr>
            <w:tcW w:w="1170" w:type="dxa"/>
            <w:tcBorders>
              <w:top w:val="single" w:color="DDDDDD" w:sz="8" w:space="0"/>
              <w:left w:val="nil"/>
              <w:bottom w:val="nil"/>
              <w:right w:val="nil"/>
            </w:tcBorders>
            <w:shd w:val="clear" w:color="auto" w:fill="FFFFFF" w:themeFill="background1"/>
            <w:tcMar/>
          </w:tcPr>
          <w:p w:rsidRPr="001E3962" w:rsidR="008A629C" w:rsidP="00E3405B" w:rsidRDefault="008A629C" w14:paraId="5159453B"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8A629C" w:rsidP="00E3405B" w:rsidRDefault="008A629C" w14:paraId="68C1C651"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081D52" w:rsidTr="1A106A46" w14:paraId="2906FE25" w14:textId="77777777">
        <w:trPr>
          <w:trHeight w:val="315"/>
        </w:trPr>
        <w:tc>
          <w:tcPr>
            <w:tcW w:w="2340" w:type="dxa"/>
            <w:tcBorders>
              <w:top w:val="single" w:color="DDDDDD" w:sz="8" w:space="0"/>
              <w:left w:val="nil"/>
              <w:bottom w:val="nil"/>
              <w:right w:val="nil"/>
            </w:tcBorders>
            <w:shd w:val="clear" w:color="auto" w:fill="FFFFFF" w:themeFill="background1"/>
            <w:tcMar/>
          </w:tcPr>
          <w:p w:rsidRPr="00A1634E" w:rsidR="00081D52" w:rsidP="00081D52" w:rsidRDefault="00081D52" w14:paraId="7B75583E" w14:textId="77777777">
            <w:pPr>
              <w:rPr>
                <w:i/>
                <w:iCs/>
              </w:rPr>
            </w:pPr>
          </w:p>
        </w:tc>
        <w:tc>
          <w:tcPr>
            <w:tcW w:w="1620" w:type="dxa"/>
            <w:tcBorders>
              <w:top w:val="single" w:color="DDDDDD" w:sz="8" w:space="0"/>
              <w:left w:val="nil"/>
              <w:bottom w:val="nil"/>
              <w:right w:val="nil"/>
            </w:tcBorders>
            <w:shd w:val="clear" w:color="auto" w:fill="FFFFFF" w:themeFill="background1"/>
            <w:tcMar/>
          </w:tcPr>
          <w:p w:rsidRPr="00081D52" w:rsidR="00081D52" w:rsidP="00081D52" w:rsidRDefault="00081D52" w14:paraId="5FC73B9B" w14:textId="77777777">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FFFFF" w:themeFill="background1"/>
            <w:tcMar/>
          </w:tcPr>
          <w:p w:rsidRPr="00081D52" w:rsidR="00081D52" w:rsidP="00081D52" w:rsidRDefault="00081D52" w14:paraId="79469786" w14:textId="77777777">
            <w:pPr>
              <w:spacing w:after="0"/>
              <w:rPr>
                <w:rFonts w:ascii="Source Sans Pro" w:hAnsi="Source Sans Pro"/>
                <w:color w:val="333333"/>
                <w:sz w:val="20"/>
                <w:szCs w:val="20"/>
                <w:lang w:bidi="he-IL"/>
              </w:rPr>
            </w:pPr>
          </w:p>
        </w:tc>
        <w:tc>
          <w:tcPr>
            <w:tcW w:w="1869" w:type="dxa"/>
            <w:tcBorders>
              <w:top w:val="single" w:color="DDDDDD" w:sz="8" w:space="0"/>
              <w:left w:val="nil"/>
              <w:bottom w:val="nil"/>
              <w:right w:val="nil"/>
            </w:tcBorders>
            <w:shd w:val="clear" w:color="auto" w:fill="FFFFFF" w:themeFill="background1"/>
            <w:tcMar/>
          </w:tcPr>
          <w:p w:rsidRPr="00E3405B" w:rsidR="00081D52" w:rsidP="1A106A46" w:rsidRDefault="00081D52" w14:paraId="242FF74D" w14:textId="4DF490D9">
            <w:pPr>
              <w:spacing w:after="0"/>
              <w:rPr>
                <w:rFonts w:ascii="Source Sans Pro" w:hAnsi="Source Sans Pro"/>
                <w:color w:val="333333"/>
                <w:sz w:val="20"/>
                <w:szCs w:val="20"/>
                <w:lang w:val="en-US" w:bidi="he-IL"/>
              </w:rPr>
            </w:pPr>
            <w:r w:rsidRPr="1A106A46" w:rsidR="00081D52">
              <w:rPr>
                <w:rFonts w:ascii="Source Sans Pro" w:hAnsi="Source Sans Pro"/>
                <w:color w:val="333333"/>
                <w:sz w:val="20"/>
                <w:szCs w:val="20"/>
                <w:lang w:val="en-US" w:bidi="he-IL"/>
              </w:rPr>
              <w:t>qualifier_concept_id</w:t>
            </w:r>
          </w:p>
        </w:tc>
        <w:tc>
          <w:tcPr>
            <w:tcW w:w="1433" w:type="dxa"/>
            <w:tcBorders>
              <w:top w:val="single" w:color="DDDDDD" w:sz="8" w:space="0"/>
              <w:left w:val="nil"/>
              <w:bottom w:val="nil"/>
              <w:right w:val="nil"/>
            </w:tcBorders>
            <w:shd w:val="clear" w:color="auto" w:fill="FFFFFF" w:themeFill="background1"/>
            <w:tcMar/>
          </w:tcPr>
          <w:p w:rsidRPr="00F63ACE" w:rsidR="00081D52" w:rsidP="00081D52" w:rsidRDefault="00081D52" w14:paraId="5F2F161E" w14:textId="77777777">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FFFFF" w:themeFill="background1"/>
            <w:tcMar/>
          </w:tcPr>
          <w:p w:rsidRPr="001E3962" w:rsidR="00081D52" w:rsidP="00081D52" w:rsidRDefault="00081D52" w14:paraId="2C70723D" w14:textId="4F3E406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081D52" w:rsidP="00081D52" w:rsidRDefault="00081D52" w14:paraId="70DB52DE" w14:textId="22387A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081D52" w:rsidTr="1A106A46" w14:paraId="1253F2F7"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081D52" w:rsidP="00081D52" w:rsidRDefault="00081D52" w14:paraId="357819EE" w14:textId="77777777">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FFFFF" w:themeFill="background1"/>
            <w:tcMar/>
          </w:tcPr>
          <w:p w:rsidRPr="001E3962" w:rsidR="00081D52" w:rsidP="00081D52" w:rsidRDefault="00081D52" w14:paraId="5B87A1FE" w14:textId="77777777">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FFFFF" w:themeFill="background1"/>
            <w:tcMar/>
          </w:tcPr>
          <w:p w:rsidRPr="001E3962" w:rsidR="00081D52" w:rsidP="00081D52" w:rsidRDefault="00081D52" w14:paraId="7D5E61A4" w14:textId="77777777">
            <w:pPr>
              <w:spacing w:after="0"/>
              <w:rPr>
                <w:rFonts w:ascii="Source Sans Pro" w:hAnsi="Source Sans Pro"/>
                <w:color w:val="333333"/>
                <w:sz w:val="20"/>
                <w:szCs w:val="20"/>
                <w:lang w:bidi="he-IL"/>
              </w:rPr>
            </w:pPr>
          </w:p>
        </w:tc>
        <w:tc>
          <w:tcPr>
            <w:tcW w:w="1869" w:type="dxa"/>
            <w:tcBorders>
              <w:top w:val="single" w:color="DDDDDD" w:sz="8" w:space="0"/>
              <w:left w:val="nil"/>
              <w:bottom w:val="nil"/>
              <w:right w:val="nil"/>
            </w:tcBorders>
            <w:shd w:val="clear" w:color="auto" w:fill="FFFFFF" w:themeFill="background1"/>
            <w:tcMar/>
          </w:tcPr>
          <w:p w:rsidRPr="00F416BF" w:rsidR="00081D52" w:rsidP="1A106A46" w:rsidRDefault="00081D52" w14:paraId="28D4BEA6" w14:textId="77777777">
            <w:pPr>
              <w:spacing w:after="0"/>
              <w:rPr>
                <w:rFonts w:ascii="Source Sans Pro" w:hAnsi="Source Sans Pro"/>
                <w:color w:val="333333"/>
                <w:sz w:val="20"/>
                <w:szCs w:val="20"/>
                <w:lang w:val="en-US" w:bidi="he-IL"/>
              </w:rPr>
            </w:pPr>
            <w:r w:rsidRPr="1A106A46" w:rsidR="00081D52">
              <w:rPr>
                <w:rFonts w:ascii="Source Sans Pro" w:hAnsi="Source Sans Pro"/>
                <w:color w:val="333333"/>
                <w:sz w:val="20"/>
                <w:szCs w:val="20"/>
                <w:lang w:val="en-US" w:bidi="he-IL"/>
              </w:rPr>
              <w:t>unit_concept_id</w:t>
            </w:r>
          </w:p>
        </w:tc>
        <w:tc>
          <w:tcPr>
            <w:tcW w:w="1433" w:type="dxa"/>
            <w:tcBorders>
              <w:top w:val="single" w:color="DDDDDD" w:sz="8" w:space="0"/>
              <w:left w:val="nil"/>
              <w:bottom w:val="nil"/>
              <w:right w:val="nil"/>
            </w:tcBorders>
            <w:shd w:val="clear" w:color="auto" w:fill="FFFFFF" w:themeFill="background1"/>
            <w:tcMar/>
          </w:tcPr>
          <w:p w:rsidRPr="001E3962" w:rsidR="00081D52" w:rsidP="00081D52" w:rsidRDefault="00081D52" w14:paraId="04A2B9B4" w14:textId="77777777">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FFFFF" w:themeFill="background1"/>
            <w:tcMar/>
          </w:tcPr>
          <w:p w:rsidRPr="001E3962" w:rsidR="00081D52" w:rsidP="00081D52" w:rsidRDefault="00081D52" w14:paraId="71BAE83C"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081D52" w:rsidP="00081D52" w:rsidRDefault="00081D52" w14:paraId="2A6C2854"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081D52" w:rsidTr="1A106A46" w14:paraId="78A88228"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081D52" w:rsidP="1A106A46" w:rsidRDefault="00081D52" w14:paraId="3296E889" w14:textId="77777777">
            <w:pPr>
              <w:spacing w:after="0"/>
              <w:rPr>
                <w:rFonts w:ascii="Source Sans Pro" w:hAnsi="Source Sans Pro"/>
                <w:color w:val="333333"/>
                <w:sz w:val="20"/>
                <w:szCs w:val="20"/>
                <w:lang w:val="en-US" w:bidi="he-IL"/>
              </w:rPr>
            </w:pPr>
            <w:r w:rsidRPr="1A106A46" w:rsidR="00081D52">
              <w:rPr>
                <w:sz w:val="22"/>
                <w:szCs w:val="22"/>
                <w:lang w:val="en-US"/>
              </w:rPr>
              <w:t>"</w:t>
            </w:r>
            <w:r w:rsidRPr="1A106A46" w:rsidR="00081D52">
              <w:rPr>
                <w:sz w:val="22"/>
                <w:szCs w:val="22"/>
                <w:lang w:val="en-US"/>
              </w:rPr>
              <w:t>participant"</w:t>
            </w:r>
            <w:r w:rsidRPr="1A106A46" w:rsidR="00081D52">
              <w:rPr>
                <w:sz w:val="22"/>
                <w:szCs w:val="22"/>
                <w:lang w:val="en-US"/>
              </w:rPr>
              <w:t>.</w:t>
            </w:r>
            <w:r w:rsidRPr="1A106A46" w:rsidR="00081D52">
              <w:rPr>
                <w:sz w:val="22"/>
                <w:szCs w:val="22"/>
                <w:lang w:val="en-US"/>
              </w:rPr>
              <w:t>"individual"</w:t>
            </w:r>
            <w:r w:rsidRPr="1A106A46" w:rsidR="00081D52">
              <w:rPr>
                <w:sz w:val="22"/>
                <w:szCs w:val="22"/>
                <w:lang w:val="en-US"/>
              </w:rPr>
              <w:t>.</w:t>
            </w:r>
            <w:r w:rsidRPr="1A106A46" w:rsidR="00081D52">
              <w:rPr>
                <w:sz w:val="22"/>
                <w:szCs w:val="22"/>
                <w:lang w:val="en-US"/>
              </w:rPr>
              <w:t>"display</w:t>
            </w:r>
            <w:r w:rsidRPr="1A106A46" w:rsidR="00081D52">
              <w:rPr>
                <w:sz w:val="22"/>
                <w:szCs w:val="22"/>
                <w:lang w:val="en-US"/>
              </w:rPr>
              <w:t>"</w:t>
            </w:r>
          </w:p>
        </w:tc>
        <w:tc>
          <w:tcPr>
            <w:tcW w:w="1620" w:type="dxa"/>
            <w:tcBorders>
              <w:top w:val="single" w:color="DDDDDD" w:sz="8" w:space="0"/>
              <w:left w:val="nil"/>
              <w:bottom w:val="nil"/>
              <w:right w:val="nil"/>
            </w:tcBorders>
            <w:shd w:val="clear" w:color="auto" w:fill="FFFFFF" w:themeFill="background1"/>
            <w:tcMar/>
          </w:tcPr>
          <w:p w:rsidRPr="001E3962" w:rsidR="00081D52" w:rsidP="00081D52" w:rsidRDefault="00081D52" w14:paraId="62639EBE" w14:textId="77777777">
            <w:pPr>
              <w:spacing w:after="0"/>
              <w:rPr>
                <w:rFonts w:ascii="Source Sans Pro" w:hAnsi="Source Sans Pro"/>
                <w:color w:val="333333"/>
                <w:sz w:val="20"/>
                <w:szCs w:val="20"/>
                <w:lang w:bidi="he-IL"/>
              </w:rPr>
            </w:pPr>
            <w:r w:rsidRPr="009D5207">
              <w:rPr>
                <w:rFonts w:ascii="Source Sans Pro" w:hAnsi="Source Sans Pro"/>
                <w:color w:val="333333"/>
                <w:sz w:val="20"/>
                <w:szCs w:val="20"/>
                <w:lang w:val="en-US" w:bidi="he-IL"/>
              </w:rPr>
              <w:t>Dr. Francisco472 Gusikowski974</w:t>
            </w:r>
          </w:p>
        </w:tc>
        <w:tc>
          <w:tcPr>
            <w:tcW w:w="1620" w:type="dxa"/>
            <w:tcBorders>
              <w:top w:val="single" w:color="DDDDDD" w:sz="8" w:space="0"/>
              <w:left w:val="nil"/>
              <w:bottom w:val="nil"/>
              <w:right w:val="nil"/>
            </w:tcBorders>
            <w:shd w:val="clear" w:color="auto" w:fill="FFFFFF" w:themeFill="background1"/>
            <w:tcMar/>
          </w:tcPr>
          <w:p w:rsidRPr="00E3405B" w:rsidR="00081D52" w:rsidP="00081D52" w:rsidRDefault="00081D52" w14:paraId="22CDCA19" w14:textId="77777777">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Link the related from the Encounter related resource type</w:t>
            </w:r>
          </w:p>
        </w:tc>
        <w:tc>
          <w:tcPr>
            <w:tcW w:w="1869" w:type="dxa"/>
            <w:tcBorders>
              <w:top w:val="single" w:color="DDDDDD" w:sz="8" w:space="0"/>
              <w:left w:val="nil"/>
              <w:bottom w:val="nil"/>
              <w:right w:val="nil"/>
            </w:tcBorders>
            <w:shd w:val="clear" w:color="auto" w:fill="FFFFFF" w:themeFill="background1"/>
            <w:tcMar/>
          </w:tcPr>
          <w:p w:rsidRPr="00F416BF" w:rsidR="00081D52" w:rsidP="00081D52" w:rsidRDefault="00081D52" w14:paraId="4BCEEA36" w14:textId="77777777">
            <w:pPr>
              <w:spacing w:after="0"/>
              <w:rPr>
                <w:rFonts w:ascii="Source Sans Pro" w:hAnsi="Source Sans Pro"/>
                <w:color w:val="333333"/>
                <w:sz w:val="20"/>
                <w:szCs w:val="20"/>
                <w:lang w:bidi="he-IL"/>
              </w:rPr>
            </w:pPr>
            <w:r w:rsidRPr="00E3405B">
              <w:rPr>
                <w:rFonts w:ascii="Source Sans Pro" w:hAnsi="Source Sans Pro"/>
                <w:color w:val="333333"/>
                <w:sz w:val="20"/>
                <w:szCs w:val="20"/>
                <w:lang w:bidi="he-IL"/>
              </w:rPr>
              <w:t>provider_id</w:t>
            </w:r>
          </w:p>
        </w:tc>
        <w:tc>
          <w:tcPr>
            <w:tcW w:w="1433" w:type="dxa"/>
            <w:tcBorders>
              <w:top w:val="single" w:color="DDDDDD" w:sz="8" w:space="0"/>
              <w:left w:val="nil"/>
              <w:bottom w:val="nil"/>
              <w:right w:val="nil"/>
            </w:tcBorders>
            <w:shd w:val="clear" w:color="auto" w:fill="FFFFFF" w:themeFill="background1"/>
            <w:tcMar/>
          </w:tcPr>
          <w:p w:rsidRPr="00E3405B" w:rsidR="00081D52" w:rsidP="00081D52" w:rsidRDefault="00081D52" w14:paraId="5BFBFE3F" w14:textId="77777777">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ID from provider table</w:t>
            </w:r>
          </w:p>
        </w:tc>
        <w:tc>
          <w:tcPr>
            <w:tcW w:w="1170" w:type="dxa"/>
            <w:tcBorders>
              <w:top w:val="single" w:color="DDDDDD" w:sz="8" w:space="0"/>
              <w:left w:val="nil"/>
              <w:bottom w:val="nil"/>
              <w:right w:val="nil"/>
            </w:tcBorders>
            <w:shd w:val="clear" w:color="auto" w:fill="FFFFFF" w:themeFill="background1"/>
            <w:tcMar/>
          </w:tcPr>
          <w:p w:rsidRPr="001E3962" w:rsidR="00081D52" w:rsidP="00081D52" w:rsidRDefault="00081D52" w14:paraId="6D558E8D"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081D52" w:rsidP="00081D52" w:rsidRDefault="00081D52" w14:paraId="064AA4FF"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081D52" w:rsidTr="1A106A46" w14:paraId="417E48BA" w14:textId="77777777">
        <w:trPr>
          <w:trHeight w:val="315"/>
        </w:trPr>
        <w:tc>
          <w:tcPr>
            <w:tcW w:w="2340" w:type="dxa"/>
            <w:tcBorders>
              <w:top w:val="single" w:color="DDDDDD" w:sz="8" w:space="0"/>
              <w:left w:val="nil"/>
              <w:bottom w:val="nil"/>
              <w:right w:val="nil"/>
            </w:tcBorders>
            <w:shd w:val="clear" w:color="auto" w:fill="FFFFFF" w:themeFill="background1"/>
            <w:tcMar/>
          </w:tcPr>
          <w:p w:rsidRPr="00E3405B" w:rsidR="00081D52" w:rsidP="00081D52" w:rsidRDefault="00081D52" w14:paraId="73962938" w14:textId="77777777">
            <w:pPr>
              <w:spacing w:after="0"/>
              <w:rPr>
                <w:rFonts w:ascii="Source Sans Pro" w:hAnsi="Source Sans Pro"/>
                <w:color w:val="333333"/>
                <w:sz w:val="20"/>
                <w:szCs w:val="20"/>
                <w:lang w:val="en-US" w:bidi="he-IL"/>
              </w:rPr>
            </w:pPr>
            <w:r w:rsidRPr="0011021F">
              <w:rPr>
                <w:sz w:val="22"/>
                <w:szCs w:val="22"/>
              </w:rPr>
              <w:t>"</w:t>
            </w:r>
            <w:r>
              <w:rPr>
                <w:sz w:val="22"/>
                <w:szCs w:val="22"/>
              </w:rPr>
              <w:t>context</w:t>
            </w:r>
            <w:r w:rsidRPr="0011021F">
              <w:rPr>
                <w:sz w:val="22"/>
                <w:szCs w:val="22"/>
              </w:rPr>
              <w:t>"</w:t>
            </w:r>
            <w:r>
              <w:rPr>
                <w:sz w:val="22"/>
                <w:szCs w:val="22"/>
              </w:rPr>
              <w:t>.</w:t>
            </w:r>
            <w:r w:rsidRPr="0011021F">
              <w:rPr>
                <w:sz w:val="22"/>
                <w:szCs w:val="22"/>
              </w:rPr>
              <w:t xml:space="preserve">       "reference</w:t>
            </w:r>
            <w:r>
              <w:rPr>
                <w:sz w:val="22"/>
                <w:szCs w:val="22"/>
              </w:rPr>
              <w:t>”.</w:t>
            </w:r>
            <w:r w:rsidRPr="0011021F">
              <w:rPr>
                <w:sz w:val="22"/>
                <w:szCs w:val="22"/>
              </w:rPr>
              <w:t>"urn:uuid</w:t>
            </w:r>
          </w:p>
        </w:tc>
        <w:tc>
          <w:tcPr>
            <w:tcW w:w="1620" w:type="dxa"/>
            <w:tcBorders>
              <w:top w:val="single" w:color="DDDDDD" w:sz="8" w:space="0"/>
              <w:left w:val="nil"/>
              <w:bottom w:val="nil"/>
              <w:right w:val="nil"/>
            </w:tcBorders>
            <w:shd w:val="clear" w:color="auto" w:fill="FFFFFF" w:themeFill="background1"/>
            <w:tcMar/>
          </w:tcPr>
          <w:p w:rsidRPr="001E3962" w:rsidR="00081D52" w:rsidP="00081D52" w:rsidRDefault="00081D52" w14:paraId="62B850BD" w14:textId="77777777">
            <w:pPr>
              <w:spacing w:after="0"/>
              <w:rPr>
                <w:rFonts w:ascii="Source Sans Pro" w:hAnsi="Source Sans Pro"/>
                <w:color w:val="333333"/>
                <w:sz w:val="20"/>
                <w:szCs w:val="20"/>
                <w:lang w:bidi="he-IL"/>
              </w:rPr>
            </w:pPr>
            <w:r w:rsidRPr="003D3EC5">
              <w:rPr>
                <w:rFonts w:ascii="Source Sans Pro" w:hAnsi="Source Sans Pro"/>
                <w:color w:val="333333"/>
                <w:sz w:val="20"/>
                <w:szCs w:val="20"/>
                <w:lang w:bidi="he-IL"/>
              </w:rPr>
              <w:t>08fd968f-bf87-723d-ce42-2b844106e4d1</w:t>
            </w:r>
          </w:p>
        </w:tc>
        <w:tc>
          <w:tcPr>
            <w:tcW w:w="1620" w:type="dxa"/>
            <w:tcBorders>
              <w:top w:val="single" w:color="DDDDDD" w:sz="8" w:space="0"/>
              <w:left w:val="nil"/>
              <w:bottom w:val="nil"/>
              <w:right w:val="nil"/>
            </w:tcBorders>
            <w:shd w:val="clear" w:color="auto" w:fill="FFFFFF" w:themeFill="background1"/>
            <w:tcMar/>
          </w:tcPr>
          <w:p w:rsidRPr="001E3962" w:rsidR="00081D52" w:rsidP="00081D52" w:rsidRDefault="00D24032" w14:paraId="53FE4531" w14:textId="0ABF1107">
            <w:pPr>
              <w:spacing w:after="0"/>
              <w:rPr>
                <w:rFonts w:ascii="Source Sans Pro" w:hAnsi="Source Sans Pro"/>
                <w:color w:val="333333"/>
                <w:sz w:val="20"/>
                <w:szCs w:val="20"/>
                <w:rtl/>
                <w:lang w:bidi="he-IL"/>
              </w:rPr>
            </w:pPr>
            <w:r>
              <w:rPr>
                <w:rFonts w:ascii="Source Sans Pro" w:hAnsi="Source Sans Pro"/>
                <w:color w:val="333333"/>
                <w:sz w:val="20"/>
                <w:szCs w:val="20"/>
                <w:lang w:val="en-US" w:bidi="he-IL"/>
              </w:rPr>
              <w:t>Need to link from VISIT_OCURRENCE table with a join to Visit_Source_Value</w:t>
            </w:r>
          </w:p>
        </w:tc>
        <w:tc>
          <w:tcPr>
            <w:tcW w:w="1869" w:type="dxa"/>
            <w:tcBorders>
              <w:top w:val="single" w:color="DDDDDD" w:sz="8" w:space="0"/>
              <w:left w:val="nil"/>
              <w:bottom w:val="nil"/>
              <w:right w:val="nil"/>
            </w:tcBorders>
            <w:shd w:val="clear" w:color="auto" w:fill="FFFFFF" w:themeFill="background1"/>
            <w:tcMar/>
          </w:tcPr>
          <w:p w:rsidRPr="00F416BF" w:rsidR="00081D52" w:rsidP="00081D52" w:rsidRDefault="00081D52" w14:paraId="5CB13D2B" w14:textId="77777777">
            <w:pPr>
              <w:spacing w:after="0"/>
              <w:rPr>
                <w:rFonts w:ascii="Source Sans Pro" w:hAnsi="Source Sans Pro"/>
                <w:color w:val="333333"/>
                <w:sz w:val="20"/>
                <w:szCs w:val="20"/>
                <w:lang w:bidi="he-IL"/>
              </w:rPr>
            </w:pPr>
            <w:r w:rsidRPr="00E3405B">
              <w:rPr>
                <w:rFonts w:ascii="Source Sans Pro" w:hAnsi="Source Sans Pro"/>
                <w:color w:val="333333"/>
                <w:sz w:val="20"/>
                <w:szCs w:val="20"/>
                <w:lang w:bidi="he-IL"/>
              </w:rPr>
              <w:t>visit_occurrence_id</w:t>
            </w:r>
          </w:p>
        </w:tc>
        <w:tc>
          <w:tcPr>
            <w:tcW w:w="1433" w:type="dxa"/>
            <w:tcBorders>
              <w:top w:val="single" w:color="DDDDDD" w:sz="8" w:space="0"/>
              <w:left w:val="nil"/>
              <w:bottom w:val="nil"/>
              <w:right w:val="nil"/>
            </w:tcBorders>
            <w:shd w:val="clear" w:color="auto" w:fill="FFFFFF" w:themeFill="background1"/>
            <w:tcMar/>
          </w:tcPr>
          <w:p w:rsidRPr="001E3962" w:rsidR="00081D52" w:rsidP="00081D52" w:rsidRDefault="00081D52" w14:paraId="168488B2" w14:textId="28D00964">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FFFFF" w:themeFill="background1"/>
            <w:tcMar/>
          </w:tcPr>
          <w:p w:rsidRPr="001E3962" w:rsidR="00081D52" w:rsidP="00081D52" w:rsidRDefault="00081D52" w14:paraId="757CC19E"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081D52" w:rsidP="00081D52" w:rsidRDefault="00081D52" w14:paraId="4E1CCA00"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081D52" w:rsidTr="1A106A46" w14:paraId="561533DD"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081D52" w:rsidP="00081D52" w:rsidRDefault="00081D52" w14:paraId="24B8E289" w14:textId="77777777">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FFFFF" w:themeFill="background1"/>
            <w:tcMar/>
          </w:tcPr>
          <w:p w:rsidRPr="001E3962" w:rsidR="00081D52" w:rsidP="00081D52" w:rsidRDefault="00081D52" w14:paraId="63D768E0" w14:textId="77777777">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FFFFF" w:themeFill="background1"/>
            <w:tcMar/>
          </w:tcPr>
          <w:p w:rsidRPr="001E3962" w:rsidR="00081D52" w:rsidP="00081D52" w:rsidRDefault="00081D52" w14:paraId="59DF41AD" w14:textId="77777777">
            <w:pPr>
              <w:spacing w:after="0"/>
              <w:rPr>
                <w:rFonts w:ascii="Source Sans Pro" w:hAnsi="Source Sans Pro"/>
                <w:color w:val="333333"/>
                <w:sz w:val="20"/>
                <w:szCs w:val="20"/>
                <w:lang w:bidi="he-IL"/>
              </w:rPr>
            </w:pPr>
          </w:p>
        </w:tc>
        <w:tc>
          <w:tcPr>
            <w:tcW w:w="1869" w:type="dxa"/>
            <w:tcBorders>
              <w:top w:val="single" w:color="DDDDDD" w:sz="8" w:space="0"/>
              <w:left w:val="nil"/>
              <w:bottom w:val="nil"/>
              <w:right w:val="nil"/>
            </w:tcBorders>
            <w:shd w:val="clear" w:color="auto" w:fill="FFFFFF" w:themeFill="background1"/>
            <w:tcMar/>
          </w:tcPr>
          <w:p w:rsidRPr="00F416BF" w:rsidR="00081D52" w:rsidP="1A106A46" w:rsidRDefault="00081D52" w14:paraId="64E75DB1" w14:textId="77777777">
            <w:pPr>
              <w:spacing w:after="0"/>
              <w:rPr>
                <w:rFonts w:ascii="Source Sans Pro" w:hAnsi="Source Sans Pro"/>
                <w:color w:val="333333"/>
                <w:sz w:val="20"/>
                <w:szCs w:val="20"/>
                <w:lang w:val="en-US" w:bidi="he-IL"/>
              </w:rPr>
            </w:pPr>
            <w:r w:rsidRPr="1A106A46" w:rsidR="00081D52">
              <w:rPr>
                <w:rFonts w:ascii="Source Sans Pro" w:hAnsi="Source Sans Pro"/>
                <w:color w:val="333333"/>
                <w:sz w:val="20"/>
                <w:szCs w:val="20"/>
                <w:lang w:val="en-US" w:bidi="he-IL"/>
              </w:rPr>
              <w:t>visit_detail_id</w:t>
            </w:r>
          </w:p>
        </w:tc>
        <w:tc>
          <w:tcPr>
            <w:tcW w:w="1433" w:type="dxa"/>
            <w:tcBorders>
              <w:top w:val="single" w:color="DDDDDD" w:sz="8" w:space="0"/>
              <w:left w:val="nil"/>
              <w:bottom w:val="nil"/>
              <w:right w:val="nil"/>
            </w:tcBorders>
            <w:shd w:val="clear" w:color="auto" w:fill="FFFFFF" w:themeFill="background1"/>
            <w:tcMar/>
          </w:tcPr>
          <w:p w:rsidRPr="001E3962" w:rsidR="00081D52" w:rsidP="00081D52" w:rsidRDefault="00081D52" w14:paraId="1B0232F5" w14:textId="77777777">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FFFFF" w:themeFill="background1"/>
            <w:tcMar/>
          </w:tcPr>
          <w:p w:rsidRPr="001E3962" w:rsidR="00081D52" w:rsidP="00081D52" w:rsidRDefault="00081D52" w14:paraId="3E69AACF"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081D52" w:rsidP="00081D52" w:rsidRDefault="00081D52" w14:paraId="76CA9DD0"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081D52" w:rsidTr="1A106A46" w14:paraId="1F05A515"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081D52" w:rsidP="00081D52" w:rsidRDefault="00081D52" w14:paraId="06739681" w14:textId="77777777">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lastRenderedPageBreak/>
              <w:t>Code.Coding.Code</w:t>
            </w:r>
          </w:p>
        </w:tc>
        <w:tc>
          <w:tcPr>
            <w:tcW w:w="1620" w:type="dxa"/>
            <w:tcBorders>
              <w:top w:val="single" w:color="DDDDDD" w:sz="8" w:space="0"/>
              <w:left w:val="nil"/>
              <w:bottom w:val="nil"/>
              <w:right w:val="nil"/>
            </w:tcBorders>
            <w:shd w:val="clear" w:color="auto" w:fill="FFFFFF" w:themeFill="background1"/>
            <w:tcMar/>
          </w:tcPr>
          <w:p w:rsidRPr="001E3962" w:rsidR="00081D52" w:rsidP="00081D52" w:rsidRDefault="00081D52" w14:paraId="1B6197F3" w14:textId="45FEF495">
            <w:pPr>
              <w:spacing w:after="0"/>
              <w:rPr>
                <w:rFonts w:ascii="Source Sans Pro" w:hAnsi="Source Sans Pro"/>
                <w:color w:val="333333"/>
                <w:sz w:val="20"/>
                <w:szCs w:val="20"/>
                <w:lang w:bidi="he-IL"/>
              </w:rPr>
            </w:pPr>
            <w:r w:rsidRPr="00BB5875">
              <w:rPr>
                <w:rFonts w:ascii="Source Sans Pro" w:hAnsi="Source Sans Pro"/>
                <w:color w:val="333333"/>
                <w:sz w:val="20"/>
                <w:szCs w:val="20"/>
                <w:lang w:bidi="he-IL"/>
              </w:rPr>
              <w:t>72166-2</w:t>
            </w:r>
          </w:p>
        </w:tc>
        <w:tc>
          <w:tcPr>
            <w:tcW w:w="1620" w:type="dxa"/>
            <w:tcBorders>
              <w:top w:val="single" w:color="DDDDDD" w:sz="8" w:space="0"/>
              <w:left w:val="nil"/>
              <w:bottom w:val="nil"/>
              <w:right w:val="nil"/>
            </w:tcBorders>
            <w:shd w:val="clear" w:color="auto" w:fill="FFFFFF" w:themeFill="background1"/>
            <w:tcMar/>
          </w:tcPr>
          <w:p w:rsidRPr="00E3405B" w:rsidR="00081D52" w:rsidP="00081D52" w:rsidRDefault="00081D52" w14:paraId="0A0F0AE4" w14:textId="77777777">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As-Is</w:t>
            </w:r>
          </w:p>
        </w:tc>
        <w:tc>
          <w:tcPr>
            <w:tcW w:w="1869" w:type="dxa"/>
            <w:tcBorders>
              <w:top w:val="single" w:color="DDDDDD" w:sz="8" w:space="0"/>
              <w:left w:val="nil"/>
              <w:bottom w:val="nil"/>
              <w:right w:val="nil"/>
            </w:tcBorders>
            <w:shd w:val="clear" w:color="auto" w:fill="FFFFFF" w:themeFill="background1"/>
            <w:tcMar/>
          </w:tcPr>
          <w:p w:rsidRPr="00F416BF" w:rsidR="00081D52" w:rsidP="1A106A46" w:rsidRDefault="00081D52" w14:paraId="7E21767C" w14:textId="5533AB83">
            <w:pPr>
              <w:spacing w:after="0"/>
              <w:rPr>
                <w:rFonts w:ascii="Source Sans Pro" w:hAnsi="Source Sans Pro"/>
                <w:color w:val="333333"/>
                <w:sz w:val="20"/>
                <w:szCs w:val="20"/>
                <w:lang w:val="en-US" w:bidi="he-IL"/>
              </w:rPr>
            </w:pPr>
            <w:r w:rsidRPr="1A106A46" w:rsidR="00081D52">
              <w:rPr>
                <w:rFonts w:ascii="Source Sans Pro" w:hAnsi="Source Sans Pro"/>
                <w:color w:val="333333"/>
                <w:sz w:val="20"/>
                <w:szCs w:val="20"/>
                <w:lang w:val="en-US" w:bidi="he-IL"/>
              </w:rPr>
              <w:t>observation</w:t>
            </w:r>
            <w:r w:rsidRPr="1A106A46" w:rsidR="00081D52">
              <w:rPr>
                <w:rFonts w:ascii="Source Sans Pro" w:hAnsi="Source Sans Pro"/>
                <w:color w:val="333333"/>
                <w:sz w:val="20"/>
                <w:szCs w:val="20"/>
                <w:lang w:val="en-US" w:bidi="he-IL"/>
              </w:rPr>
              <w:t>_source_value</w:t>
            </w:r>
          </w:p>
        </w:tc>
        <w:tc>
          <w:tcPr>
            <w:tcW w:w="1433" w:type="dxa"/>
            <w:tcBorders>
              <w:top w:val="single" w:color="DDDDDD" w:sz="8" w:space="0"/>
              <w:left w:val="nil"/>
              <w:bottom w:val="nil"/>
              <w:right w:val="nil"/>
            </w:tcBorders>
            <w:shd w:val="clear" w:color="auto" w:fill="FFFFFF" w:themeFill="background1"/>
            <w:tcMar/>
          </w:tcPr>
          <w:p w:rsidRPr="001E3962" w:rsidR="00081D52" w:rsidP="00081D52" w:rsidRDefault="00081D52" w14:paraId="64CB72F3" w14:textId="3288A7D7">
            <w:pPr>
              <w:spacing w:after="0"/>
              <w:rPr>
                <w:rFonts w:ascii="Source Sans Pro" w:hAnsi="Source Sans Pro"/>
                <w:color w:val="333333"/>
                <w:sz w:val="20"/>
                <w:szCs w:val="20"/>
                <w:lang w:bidi="he-IL"/>
              </w:rPr>
            </w:pPr>
            <w:r w:rsidRPr="00BB5875">
              <w:rPr>
                <w:rFonts w:ascii="Source Sans Pro" w:hAnsi="Source Sans Pro"/>
                <w:color w:val="333333"/>
                <w:sz w:val="20"/>
                <w:szCs w:val="20"/>
                <w:lang w:bidi="he-IL"/>
              </w:rPr>
              <w:t>72166-2</w:t>
            </w:r>
          </w:p>
        </w:tc>
        <w:tc>
          <w:tcPr>
            <w:tcW w:w="1170" w:type="dxa"/>
            <w:tcBorders>
              <w:top w:val="single" w:color="DDDDDD" w:sz="8" w:space="0"/>
              <w:left w:val="nil"/>
              <w:bottom w:val="nil"/>
              <w:right w:val="nil"/>
            </w:tcBorders>
            <w:shd w:val="clear" w:color="auto" w:fill="FFFFFF" w:themeFill="background1"/>
            <w:tcMar/>
          </w:tcPr>
          <w:p w:rsidRPr="001E3962" w:rsidR="00081D52" w:rsidP="1A106A46" w:rsidRDefault="00081D52" w14:paraId="6C05B083" w14:textId="77777777">
            <w:pPr>
              <w:spacing w:after="0"/>
              <w:rPr>
                <w:rFonts w:ascii="Source Sans Pro" w:hAnsi="Source Sans Pro"/>
                <w:color w:val="333333"/>
                <w:sz w:val="20"/>
                <w:szCs w:val="20"/>
                <w:lang w:val="en-US" w:bidi="he-IL"/>
              </w:rPr>
            </w:pPr>
            <w:r w:rsidRPr="1A106A46" w:rsidR="00081D52">
              <w:rPr>
                <w:rFonts w:ascii="Source Sans Pro" w:hAnsi="Source Sans Pro"/>
                <w:color w:val="333333"/>
                <w:sz w:val="20"/>
                <w:szCs w:val="20"/>
                <w:lang w:val="en-US" w:bidi="he-IL"/>
              </w:rPr>
              <w:t>varchar(</w:t>
            </w:r>
            <w:r w:rsidRPr="1A106A46" w:rsidR="00081D52">
              <w:rPr>
                <w:rFonts w:ascii="Source Sans Pro" w:hAnsi="Source Sans Pro"/>
                <w:color w:val="333333"/>
                <w:sz w:val="20"/>
                <w:szCs w:val="20"/>
                <w:lang w:val="en-US" w:bidi="he-IL"/>
              </w:rPr>
              <w:t>50)</w:t>
            </w:r>
          </w:p>
        </w:tc>
        <w:tc>
          <w:tcPr>
            <w:tcW w:w="838" w:type="dxa"/>
            <w:tcBorders>
              <w:top w:val="single" w:color="DDDDDD" w:sz="8" w:space="0"/>
              <w:left w:val="nil"/>
              <w:bottom w:val="nil"/>
              <w:right w:val="nil"/>
            </w:tcBorders>
            <w:shd w:val="clear" w:color="auto" w:fill="FFFFFF" w:themeFill="background1"/>
            <w:tcMar/>
          </w:tcPr>
          <w:p w:rsidRPr="001E3962" w:rsidR="00081D52" w:rsidP="00081D52" w:rsidRDefault="00081D52" w14:paraId="3151826F"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373BF8" w:rsidTr="1A106A46" w14:paraId="7A331AEE"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373BF8" w:rsidP="00373BF8" w:rsidRDefault="00373BF8" w14:paraId="369AD86B" w14:textId="77777777">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Code.Coding.Code</w:t>
            </w:r>
          </w:p>
        </w:tc>
        <w:tc>
          <w:tcPr>
            <w:tcW w:w="1620" w:type="dxa"/>
            <w:tcBorders>
              <w:top w:val="single" w:color="DDDDDD" w:sz="8" w:space="0"/>
              <w:left w:val="nil"/>
              <w:bottom w:val="nil"/>
              <w:right w:val="nil"/>
            </w:tcBorders>
            <w:shd w:val="clear" w:color="auto" w:fill="FFFFFF" w:themeFill="background1"/>
            <w:tcMar/>
          </w:tcPr>
          <w:p w:rsidRPr="001E3962" w:rsidR="00373BF8" w:rsidP="00373BF8" w:rsidRDefault="00373BF8" w14:paraId="6D6D46C7" w14:textId="00A0BC9D">
            <w:pPr>
              <w:spacing w:after="0"/>
              <w:rPr>
                <w:rFonts w:ascii="Source Sans Pro" w:hAnsi="Source Sans Pro"/>
                <w:color w:val="333333"/>
                <w:sz w:val="20"/>
                <w:szCs w:val="20"/>
                <w:lang w:bidi="he-IL"/>
              </w:rPr>
            </w:pPr>
            <w:r w:rsidRPr="00BB5875">
              <w:rPr>
                <w:rFonts w:ascii="Source Sans Pro" w:hAnsi="Source Sans Pro"/>
                <w:color w:val="333333"/>
                <w:sz w:val="20"/>
                <w:szCs w:val="20"/>
                <w:lang w:bidi="he-IL"/>
              </w:rPr>
              <w:t>72166-2</w:t>
            </w:r>
          </w:p>
        </w:tc>
        <w:tc>
          <w:tcPr>
            <w:tcW w:w="1620" w:type="dxa"/>
            <w:tcBorders>
              <w:top w:val="single" w:color="DDDDDD" w:sz="8" w:space="0"/>
              <w:left w:val="nil"/>
              <w:bottom w:val="nil"/>
              <w:right w:val="nil"/>
            </w:tcBorders>
            <w:shd w:val="clear" w:color="auto" w:fill="FFFFFF" w:themeFill="background1"/>
            <w:tcMar/>
          </w:tcPr>
          <w:p w:rsidRPr="001E3962" w:rsidR="00373BF8" w:rsidP="00373BF8" w:rsidRDefault="00373BF8" w14:paraId="14412C31" w14:textId="77777777">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Related OMOP concept_ID</w:t>
            </w:r>
          </w:p>
        </w:tc>
        <w:tc>
          <w:tcPr>
            <w:tcW w:w="1869" w:type="dxa"/>
            <w:tcBorders>
              <w:top w:val="single" w:color="DDDDDD" w:sz="8" w:space="0"/>
              <w:left w:val="nil"/>
              <w:bottom w:val="nil"/>
              <w:right w:val="nil"/>
            </w:tcBorders>
            <w:shd w:val="clear" w:color="auto" w:fill="FFFFFF" w:themeFill="background1"/>
            <w:tcMar/>
          </w:tcPr>
          <w:p w:rsidRPr="00F416BF" w:rsidR="00373BF8" w:rsidP="1A106A46" w:rsidRDefault="00373BF8" w14:paraId="23491CDC" w14:textId="15BB872F">
            <w:pPr>
              <w:spacing w:after="0"/>
              <w:rPr>
                <w:rFonts w:ascii="Source Sans Pro" w:hAnsi="Source Sans Pro"/>
                <w:color w:val="333333"/>
                <w:sz w:val="20"/>
                <w:szCs w:val="20"/>
                <w:lang w:val="en-US" w:bidi="he-IL"/>
              </w:rPr>
            </w:pPr>
            <w:r w:rsidRPr="1A106A46" w:rsidR="00373BF8">
              <w:rPr>
                <w:rFonts w:ascii="Source Sans Pro" w:hAnsi="Source Sans Pro"/>
                <w:color w:val="333333"/>
                <w:sz w:val="20"/>
                <w:szCs w:val="20"/>
                <w:lang w:val="en-US" w:bidi="he-IL"/>
              </w:rPr>
              <w:t>observation</w:t>
            </w:r>
            <w:r w:rsidRPr="1A106A46" w:rsidR="00373BF8">
              <w:rPr>
                <w:rFonts w:ascii="Source Sans Pro" w:hAnsi="Source Sans Pro"/>
                <w:color w:val="333333"/>
                <w:sz w:val="20"/>
                <w:szCs w:val="20"/>
                <w:lang w:val="en-US" w:bidi="he-IL"/>
              </w:rPr>
              <w:t>_source_concept_id</w:t>
            </w:r>
          </w:p>
        </w:tc>
        <w:tc>
          <w:tcPr>
            <w:tcW w:w="1433" w:type="dxa"/>
            <w:tcBorders>
              <w:top w:val="single" w:color="DDDDDD" w:sz="8" w:space="0"/>
              <w:left w:val="nil"/>
              <w:bottom w:val="nil"/>
              <w:right w:val="nil"/>
            </w:tcBorders>
            <w:shd w:val="clear" w:color="auto" w:fill="FFFFFF" w:themeFill="background1"/>
            <w:tcMar/>
          </w:tcPr>
          <w:p w:rsidRPr="001E3962" w:rsidR="00373BF8" w:rsidP="00373BF8" w:rsidRDefault="00373BF8" w14:paraId="46E4DB38" w14:textId="69A579C2">
            <w:pPr>
              <w:spacing w:after="0"/>
              <w:rPr>
                <w:rFonts w:ascii="Source Sans Pro" w:hAnsi="Source Sans Pro"/>
                <w:color w:val="333333"/>
                <w:sz w:val="20"/>
                <w:szCs w:val="20"/>
                <w:rtl/>
                <w:lang w:bidi="he-IL"/>
              </w:rPr>
            </w:pPr>
            <w:r w:rsidRPr="00BB5875">
              <w:rPr>
                <w:rFonts w:ascii="Source Sans Pro" w:hAnsi="Source Sans Pro"/>
                <w:color w:val="333333"/>
                <w:sz w:val="20"/>
                <w:szCs w:val="20"/>
                <w:lang w:bidi="he-IL"/>
              </w:rPr>
              <w:t>43054909</w:t>
            </w:r>
          </w:p>
        </w:tc>
        <w:tc>
          <w:tcPr>
            <w:tcW w:w="1170" w:type="dxa"/>
            <w:tcBorders>
              <w:top w:val="single" w:color="DDDDDD" w:sz="8" w:space="0"/>
              <w:left w:val="nil"/>
              <w:bottom w:val="nil"/>
              <w:right w:val="nil"/>
            </w:tcBorders>
            <w:shd w:val="clear" w:color="auto" w:fill="FFFFFF" w:themeFill="background1"/>
            <w:tcMar/>
          </w:tcPr>
          <w:p w:rsidRPr="001E3962" w:rsidR="00373BF8" w:rsidP="00373BF8" w:rsidRDefault="00373BF8" w14:paraId="54BACF21"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373BF8" w:rsidP="00373BF8" w:rsidRDefault="00373BF8" w14:paraId="1DA91263"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081D52" w:rsidTr="1A106A46" w14:paraId="4C4D9A95"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081D52" w:rsidP="00081D52" w:rsidRDefault="00081D52" w14:paraId="159D1ACB" w14:textId="130019B8">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FFFFF" w:themeFill="background1"/>
            <w:tcMar/>
          </w:tcPr>
          <w:p w:rsidRPr="00E3405B" w:rsidR="00081D52" w:rsidP="00081D52" w:rsidRDefault="00081D52" w14:paraId="47199AD0" w14:textId="43DD41CD">
            <w:pPr>
              <w:spacing w:after="0"/>
              <w:rPr>
                <w:rFonts w:ascii="Source Sans Pro" w:hAnsi="Source Sans Pro"/>
                <w:color w:val="333333"/>
                <w:sz w:val="20"/>
                <w:szCs w:val="20"/>
                <w:lang w:val="en-US" w:bidi="he-IL"/>
              </w:rPr>
            </w:pPr>
          </w:p>
        </w:tc>
        <w:tc>
          <w:tcPr>
            <w:tcW w:w="1620" w:type="dxa"/>
            <w:tcBorders>
              <w:top w:val="single" w:color="DDDDDD" w:sz="8" w:space="0"/>
              <w:left w:val="nil"/>
              <w:bottom w:val="nil"/>
              <w:right w:val="nil"/>
            </w:tcBorders>
            <w:shd w:val="clear" w:color="auto" w:fill="FFFFFF" w:themeFill="background1"/>
            <w:tcMar/>
          </w:tcPr>
          <w:p w:rsidRPr="00E3405B" w:rsidR="00081D52" w:rsidP="00081D52" w:rsidRDefault="00081D52" w14:paraId="3C54F8D3" w14:textId="176CCC10">
            <w:pPr>
              <w:spacing w:after="0"/>
              <w:rPr>
                <w:rFonts w:ascii="Source Sans Pro" w:hAnsi="Source Sans Pro"/>
                <w:color w:val="333333"/>
                <w:sz w:val="20"/>
                <w:szCs w:val="20"/>
                <w:lang w:val="en-US" w:bidi="he-IL"/>
              </w:rPr>
            </w:pPr>
          </w:p>
        </w:tc>
        <w:tc>
          <w:tcPr>
            <w:tcW w:w="1869" w:type="dxa"/>
            <w:tcBorders>
              <w:top w:val="single" w:color="DDDDDD" w:sz="8" w:space="0"/>
              <w:left w:val="nil"/>
              <w:bottom w:val="nil"/>
              <w:right w:val="nil"/>
            </w:tcBorders>
            <w:shd w:val="clear" w:color="auto" w:fill="FFFFFF" w:themeFill="background1"/>
            <w:tcMar/>
          </w:tcPr>
          <w:p w:rsidRPr="00F416BF" w:rsidR="00081D52" w:rsidP="1A106A46" w:rsidRDefault="00081D52" w14:paraId="22DA99A2" w14:textId="77777777">
            <w:pPr>
              <w:spacing w:after="0"/>
              <w:rPr>
                <w:rFonts w:ascii="Source Sans Pro" w:hAnsi="Source Sans Pro"/>
                <w:color w:val="333333"/>
                <w:sz w:val="20"/>
                <w:szCs w:val="20"/>
                <w:lang w:val="en-US" w:bidi="he-IL"/>
              </w:rPr>
            </w:pPr>
            <w:r w:rsidRPr="1A106A46" w:rsidR="00081D52">
              <w:rPr>
                <w:rFonts w:ascii="Source Sans Pro" w:hAnsi="Source Sans Pro"/>
                <w:color w:val="333333"/>
                <w:sz w:val="20"/>
                <w:szCs w:val="20"/>
                <w:lang w:val="en-US" w:bidi="he-IL"/>
              </w:rPr>
              <w:t>unit_source_value</w:t>
            </w:r>
          </w:p>
        </w:tc>
        <w:tc>
          <w:tcPr>
            <w:tcW w:w="1433" w:type="dxa"/>
            <w:tcBorders>
              <w:top w:val="single" w:color="DDDDDD" w:sz="8" w:space="0"/>
              <w:left w:val="nil"/>
              <w:bottom w:val="nil"/>
              <w:right w:val="nil"/>
            </w:tcBorders>
            <w:shd w:val="clear" w:color="auto" w:fill="FFFFFF" w:themeFill="background1"/>
            <w:tcMar/>
          </w:tcPr>
          <w:p w:rsidRPr="00E3405B" w:rsidR="00081D52" w:rsidP="00081D52" w:rsidRDefault="00081D52" w14:paraId="3744B3AB" w14:textId="3BA5D3B0">
            <w:pPr>
              <w:spacing w:after="0"/>
              <w:rPr>
                <w:rFonts w:ascii="Source Sans Pro" w:hAnsi="Source Sans Pro"/>
                <w:color w:val="333333"/>
                <w:sz w:val="20"/>
                <w:szCs w:val="20"/>
                <w:lang w:val="en-US" w:bidi="he-IL"/>
              </w:rPr>
            </w:pPr>
          </w:p>
        </w:tc>
        <w:tc>
          <w:tcPr>
            <w:tcW w:w="1170" w:type="dxa"/>
            <w:tcBorders>
              <w:top w:val="single" w:color="DDDDDD" w:sz="8" w:space="0"/>
              <w:left w:val="nil"/>
              <w:bottom w:val="nil"/>
              <w:right w:val="nil"/>
            </w:tcBorders>
            <w:shd w:val="clear" w:color="auto" w:fill="FFFFFF" w:themeFill="background1"/>
            <w:tcMar/>
          </w:tcPr>
          <w:p w:rsidRPr="001E3962" w:rsidR="00081D52" w:rsidP="1A106A46" w:rsidRDefault="00081D52" w14:paraId="61AD7C76" w14:textId="77777777">
            <w:pPr>
              <w:spacing w:after="0"/>
              <w:rPr>
                <w:rFonts w:ascii="Source Sans Pro" w:hAnsi="Source Sans Pro"/>
                <w:color w:val="333333"/>
                <w:sz w:val="20"/>
                <w:szCs w:val="20"/>
                <w:lang w:val="en-US" w:bidi="he-IL"/>
              </w:rPr>
            </w:pPr>
            <w:r w:rsidRPr="1A106A46" w:rsidR="00081D52">
              <w:rPr>
                <w:rFonts w:ascii="Source Sans Pro" w:hAnsi="Source Sans Pro"/>
                <w:color w:val="333333"/>
                <w:sz w:val="20"/>
                <w:szCs w:val="20"/>
                <w:lang w:val="en-US" w:bidi="he-IL"/>
              </w:rPr>
              <w:t>varchar(</w:t>
            </w:r>
            <w:r w:rsidRPr="1A106A46" w:rsidR="00081D52">
              <w:rPr>
                <w:rFonts w:ascii="Source Sans Pro" w:hAnsi="Source Sans Pro"/>
                <w:color w:val="333333"/>
                <w:sz w:val="20"/>
                <w:szCs w:val="20"/>
                <w:lang w:val="en-US" w:bidi="he-IL"/>
              </w:rPr>
              <w:t>50)</w:t>
            </w:r>
          </w:p>
        </w:tc>
        <w:tc>
          <w:tcPr>
            <w:tcW w:w="838" w:type="dxa"/>
            <w:tcBorders>
              <w:top w:val="single" w:color="DDDDDD" w:sz="8" w:space="0"/>
              <w:left w:val="nil"/>
              <w:bottom w:val="nil"/>
              <w:right w:val="nil"/>
            </w:tcBorders>
            <w:shd w:val="clear" w:color="auto" w:fill="FFFFFF" w:themeFill="background1"/>
            <w:tcMar/>
          </w:tcPr>
          <w:p w:rsidRPr="001E3962" w:rsidR="00081D52" w:rsidP="00081D52" w:rsidRDefault="00081D52" w14:paraId="578CB6CC"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081D52" w:rsidTr="1A106A46" w14:paraId="5A3DD55D"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081D52" w:rsidP="00081D52" w:rsidRDefault="00081D52" w14:paraId="5830243D" w14:textId="44F88F56">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FFFFF" w:themeFill="background1"/>
            <w:tcMar/>
          </w:tcPr>
          <w:p w:rsidRPr="001E3962" w:rsidR="00081D52" w:rsidP="00081D52" w:rsidRDefault="00081D52" w14:paraId="49EB1765" w14:textId="2A28B8C8">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FFFFF" w:themeFill="background1"/>
            <w:tcMar/>
          </w:tcPr>
          <w:p w:rsidRPr="00E3405B" w:rsidR="00081D52" w:rsidP="00081D52" w:rsidRDefault="00081D52" w14:paraId="5AED525C" w14:textId="5511E270">
            <w:pPr>
              <w:spacing w:after="0"/>
              <w:rPr>
                <w:rFonts w:ascii="Source Sans Pro" w:hAnsi="Source Sans Pro"/>
                <w:color w:val="333333"/>
                <w:sz w:val="20"/>
                <w:szCs w:val="20"/>
                <w:lang w:val="en-US" w:bidi="he-IL"/>
              </w:rPr>
            </w:pPr>
          </w:p>
        </w:tc>
        <w:tc>
          <w:tcPr>
            <w:tcW w:w="1869" w:type="dxa"/>
            <w:tcBorders>
              <w:top w:val="single" w:color="DDDDDD" w:sz="8" w:space="0"/>
              <w:left w:val="nil"/>
              <w:bottom w:val="nil"/>
              <w:right w:val="nil"/>
            </w:tcBorders>
            <w:shd w:val="clear" w:color="auto" w:fill="FFFFFF" w:themeFill="background1"/>
            <w:tcMar/>
          </w:tcPr>
          <w:p w:rsidRPr="00F416BF" w:rsidR="00081D52" w:rsidP="1A106A46" w:rsidRDefault="00081D52" w14:paraId="5D7D7700" w14:textId="77777777">
            <w:pPr>
              <w:spacing w:after="0"/>
              <w:rPr>
                <w:rFonts w:ascii="Source Sans Pro" w:hAnsi="Source Sans Pro"/>
                <w:color w:val="333333"/>
                <w:sz w:val="20"/>
                <w:szCs w:val="20"/>
                <w:lang w:val="en-US" w:bidi="he-IL"/>
              </w:rPr>
            </w:pPr>
            <w:r w:rsidRPr="1A106A46" w:rsidR="00081D52">
              <w:rPr>
                <w:rFonts w:ascii="Source Sans Pro" w:hAnsi="Source Sans Pro"/>
                <w:color w:val="333333"/>
                <w:sz w:val="20"/>
                <w:szCs w:val="20"/>
                <w:lang w:val="en-US" w:bidi="he-IL"/>
              </w:rPr>
              <w:t>unit_source_concept_id</w:t>
            </w:r>
          </w:p>
        </w:tc>
        <w:tc>
          <w:tcPr>
            <w:tcW w:w="1433" w:type="dxa"/>
            <w:tcBorders>
              <w:top w:val="single" w:color="DDDDDD" w:sz="8" w:space="0"/>
              <w:left w:val="nil"/>
              <w:bottom w:val="nil"/>
              <w:right w:val="nil"/>
            </w:tcBorders>
            <w:shd w:val="clear" w:color="auto" w:fill="FFFFFF" w:themeFill="background1"/>
            <w:tcMar/>
          </w:tcPr>
          <w:p w:rsidRPr="00E3405B" w:rsidR="00081D52" w:rsidP="00081D52" w:rsidRDefault="00081D52" w14:paraId="314B2433" w14:textId="1060C79C">
            <w:pPr>
              <w:spacing w:after="0"/>
              <w:rPr>
                <w:rFonts w:ascii="Source Sans Pro" w:hAnsi="Source Sans Pro"/>
                <w:color w:val="333333"/>
                <w:sz w:val="20"/>
                <w:szCs w:val="20"/>
                <w:lang w:val="en-US" w:bidi="he-IL"/>
              </w:rPr>
            </w:pPr>
          </w:p>
        </w:tc>
        <w:tc>
          <w:tcPr>
            <w:tcW w:w="1170" w:type="dxa"/>
            <w:tcBorders>
              <w:top w:val="single" w:color="DDDDDD" w:sz="8" w:space="0"/>
              <w:left w:val="nil"/>
              <w:bottom w:val="nil"/>
              <w:right w:val="nil"/>
            </w:tcBorders>
            <w:shd w:val="clear" w:color="auto" w:fill="FFFFFF" w:themeFill="background1"/>
            <w:tcMar/>
          </w:tcPr>
          <w:p w:rsidRPr="001E3962" w:rsidR="00081D52" w:rsidP="00081D52" w:rsidRDefault="00081D52" w14:paraId="2AB89344"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081D52" w:rsidP="00081D52" w:rsidRDefault="00081D52" w14:paraId="05F67046"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081D52" w:rsidTr="1A106A46" w14:paraId="057EB99E"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081D52" w:rsidP="1A106A46" w:rsidRDefault="00081D52" w14:paraId="112F49DF" w14:textId="4BFC3F8C">
            <w:pPr>
              <w:spacing w:after="0"/>
              <w:rPr>
                <w:rFonts w:ascii="Source Sans Pro" w:hAnsi="Source Sans Pro"/>
                <w:color w:val="333333"/>
                <w:sz w:val="20"/>
                <w:szCs w:val="20"/>
                <w:lang w:val="en-US" w:bidi="he-IL"/>
              </w:rPr>
            </w:pPr>
            <w:r w:rsidRPr="1A106A46" w:rsidR="00081D52">
              <w:rPr>
                <w:i w:val="1"/>
                <w:iCs w:val="1"/>
                <w:lang w:val="en-US"/>
              </w:rPr>
              <w:t>"</w:t>
            </w:r>
            <w:r w:rsidRPr="1A106A46" w:rsidR="00081D52">
              <w:rPr>
                <w:i w:val="1"/>
                <w:iCs w:val="1"/>
                <w:lang w:val="en-US"/>
              </w:rPr>
              <w:t>valueCodeableConcept</w:t>
            </w:r>
            <w:r w:rsidRPr="1A106A46" w:rsidR="00081D52">
              <w:rPr>
                <w:i w:val="1"/>
                <w:iCs w:val="1"/>
                <w:lang w:val="en-US"/>
              </w:rPr>
              <w:t>"</w:t>
            </w:r>
            <w:r w:rsidRPr="1A106A46" w:rsidR="00081D52">
              <w:rPr>
                <w:i w:val="1"/>
                <w:iCs w:val="1"/>
                <w:lang w:val="en-US"/>
              </w:rPr>
              <w:t>.</w:t>
            </w:r>
            <w:r w:rsidRPr="1A106A46" w:rsidR="00081D52">
              <w:rPr>
                <w:i w:val="1"/>
                <w:iCs w:val="1"/>
                <w:lang w:val="en-US"/>
              </w:rPr>
              <w:t>"</w:t>
            </w:r>
            <w:r w:rsidRPr="1A106A46" w:rsidR="00081D52">
              <w:rPr>
                <w:i w:val="1"/>
                <w:iCs w:val="1"/>
                <w:lang w:val="en-US"/>
              </w:rPr>
              <w:t>coding"</w:t>
            </w:r>
            <w:r w:rsidRPr="1A106A46" w:rsidR="00081D52">
              <w:rPr>
                <w:i w:val="1"/>
                <w:iCs w:val="1"/>
                <w:lang w:val="en-US"/>
              </w:rPr>
              <w:t>.</w:t>
            </w:r>
            <w:r w:rsidRPr="1A106A46" w:rsidR="00081D52">
              <w:rPr>
                <w:i w:val="1"/>
                <w:iCs w:val="1"/>
                <w:lang w:val="en-US"/>
              </w:rPr>
              <w:t>"code</w:t>
            </w:r>
            <w:r w:rsidRPr="1A106A46" w:rsidR="00081D52">
              <w:rPr>
                <w:i w:val="1"/>
                <w:iCs w:val="1"/>
                <w:lang w:val="en-US"/>
              </w:rPr>
              <w:t>"</w:t>
            </w:r>
          </w:p>
        </w:tc>
        <w:tc>
          <w:tcPr>
            <w:tcW w:w="1620" w:type="dxa"/>
            <w:tcBorders>
              <w:top w:val="single" w:color="DDDDDD" w:sz="8" w:space="0"/>
              <w:left w:val="nil"/>
              <w:bottom w:val="nil"/>
              <w:right w:val="nil"/>
            </w:tcBorders>
            <w:shd w:val="clear" w:color="auto" w:fill="FFFFFF" w:themeFill="background1"/>
            <w:tcMar/>
          </w:tcPr>
          <w:p w:rsidRPr="001E3962" w:rsidR="00081D52" w:rsidP="00081D52" w:rsidRDefault="00081D52" w14:paraId="5E31B7DE" w14:textId="271EADEC">
            <w:pPr>
              <w:spacing w:after="0"/>
              <w:rPr>
                <w:rFonts w:ascii="Source Sans Pro" w:hAnsi="Source Sans Pro"/>
                <w:color w:val="333333"/>
                <w:sz w:val="20"/>
                <w:szCs w:val="20"/>
                <w:lang w:bidi="he-IL"/>
              </w:rPr>
            </w:pPr>
            <w:r w:rsidRPr="00E3405B">
              <w:rPr>
                <w:rFonts w:ascii="Source Sans Pro" w:hAnsi="Source Sans Pro"/>
                <w:color w:val="333333"/>
                <w:sz w:val="20"/>
                <w:szCs w:val="20"/>
                <w:lang w:bidi="he-IL"/>
              </w:rPr>
              <w:t>266919005</w:t>
            </w:r>
          </w:p>
        </w:tc>
        <w:tc>
          <w:tcPr>
            <w:tcW w:w="1620" w:type="dxa"/>
            <w:tcBorders>
              <w:top w:val="single" w:color="DDDDDD" w:sz="8" w:space="0"/>
              <w:left w:val="nil"/>
              <w:bottom w:val="nil"/>
              <w:right w:val="nil"/>
            </w:tcBorders>
            <w:shd w:val="clear" w:color="auto" w:fill="FFFFFF" w:themeFill="background1"/>
            <w:tcMar/>
          </w:tcPr>
          <w:p w:rsidRPr="001E3962" w:rsidR="00081D52" w:rsidP="00081D52" w:rsidRDefault="00081D52" w14:paraId="3467A0E8" w14:textId="77777777">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As-Is</w:t>
            </w:r>
          </w:p>
        </w:tc>
        <w:tc>
          <w:tcPr>
            <w:tcW w:w="1869" w:type="dxa"/>
            <w:tcBorders>
              <w:top w:val="single" w:color="DDDDDD" w:sz="8" w:space="0"/>
              <w:left w:val="nil"/>
              <w:bottom w:val="nil"/>
              <w:right w:val="nil"/>
            </w:tcBorders>
            <w:shd w:val="clear" w:color="auto" w:fill="FFFFFF" w:themeFill="background1"/>
            <w:tcMar/>
          </w:tcPr>
          <w:p w:rsidRPr="00F416BF" w:rsidR="00081D52" w:rsidP="1A106A46" w:rsidRDefault="00081D52" w14:paraId="0694B548" w14:textId="77777777">
            <w:pPr>
              <w:spacing w:after="0"/>
              <w:rPr>
                <w:rFonts w:ascii="Source Sans Pro" w:hAnsi="Source Sans Pro"/>
                <w:color w:val="333333"/>
                <w:sz w:val="20"/>
                <w:szCs w:val="20"/>
                <w:lang w:val="en-US" w:bidi="he-IL"/>
              </w:rPr>
            </w:pPr>
            <w:r w:rsidRPr="1A106A46" w:rsidR="00081D52">
              <w:rPr>
                <w:rFonts w:ascii="Source Sans Pro" w:hAnsi="Source Sans Pro"/>
                <w:color w:val="333333"/>
                <w:sz w:val="20"/>
                <w:szCs w:val="20"/>
                <w:lang w:val="en-US" w:bidi="he-IL"/>
              </w:rPr>
              <w:t>value_source_value</w:t>
            </w:r>
          </w:p>
        </w:tc>
        <w:tc>
          <w:tcPr>
            <w:tcW w:w="1433" w:type="dxa"/>
            <w:tcBorders>
              <w:top w:val="single" w:color="DDDDDD" w:sz="8" w:space="0"/>
              <w:left w:val="nil"/>
              <w:bottom w:val="nil"/>
              <w:right w:val="nil"/>
            </w:tcBorders>
            <w:shd w:val="clear" w:color="auto" w:fill="FFFFFF" w:themeFill="background1"/>
            <w:tcMar/>
          </w:tcPr>
          <w:p w:rsidRPr="001E3962" w:rsidR="00081D52" w:rsidP="00081D52" w:rsidRDefault="00081D52" w14:paraId="11FB4C32" w14:textId="3350C469">
            <w:pPr>
              <w:spacing w:after="0"/>
              <w:rPr>
                <w:rFonts w:ascii="Source Sans Pro" w:hAnsi="Source Sans Pro"/>
                <w:color w:val="333333"/>
                <w:sz w:val="20"/>
                <w:szCs w:val="20"/>
                <w:lang w:bidi="he-IL"/>
              </w:rPr>
            </w:pPr>
            <w:r w:rsidRPr="00E3405B">
              <w:rPr>
                <w:rFonts w:ascii="Source Sans Pro" w:hAnsi="Source Sans Pro"/>
                <w:color w:val="333333"/>
                <w:sz w:val="20"/>
                <w:szCs w:val="20"/>
                <w:lang w:bidi="he-IL"/>
              </w:rPr>
              <w:t>266919005</w:t>
            </w:r>
          </w:p>
        </w:tc>
        <w:tc>
          <w:tcPr>
            <w:tcW w:w="1170" w:type="dxa"/>
            <w:tcBorders>
              <w:top w:val="single" w:color="DDDDDD" w:sz="8" w:space="0"/>
              <w:left w:val="nil"/>
              <w:bottom w:val="nil"/>
              <w:right w:val="nil"/>
            </w:tcBorders>
            <w:shd w:val="clear" w:color="auto" w:fill="FFFFFF" w:themeFill="background1"/>
            <w:tcMar/>
          </w:tcPr>
          <w:p w:rsidRPr="001E3962" w:rsidR="00081D52" w:rsidP="1A106A46" w:rsidRDefault="00081D52" w14:paraId="70A6E71D" w14:textId="77777777">
            <w:pPr>
              <w:spacing w:after="0"/>
              <w:rPr>
                <w:rFonts w:ascii="Source Sans Pro" w:hAnsi="Source Sans Pro"/>
                <w:color w:val="333333"/>
                <w:sz w:val="20"/>
                <w:szCs w:val="20"/>
                <w:lang w:val="en-US" w:bidi="he-IL"/>
              </w:rPr>
            </w:pPr>
            <w:r w:rsidRPr="1A106A46" w:rsidR="00081D52">
              <w:rPr>
                <w:rFonts w:ascii="Source Sans Pro" w:hAnsi="Source Sans Pro"/>
                <w:color w:val="333333"/>
                <w:sz w:val="20"/>
                <w:szCs w:val="20"/>
                <w:lang w:val="en-US" w:bidi="he-IL"/>
              </w:rPr>
              <w:t>varchar(</w:t>
            </w:r>
            <w:r w:rsidRPr="1A106A46" w:rsidR="00081D52">
              <w:rPr>
                <w:rFonts w:ascii="Source Sans Pro" w:hAnsi="Source Sans Pro"/>
                <w:color w:val="333333"/>
                <w:sz w:val="20"/>
                <w:szCs w:val="20"/>
                <w:lang w:val="en-US" w:bidi="he-IL"/>
              </w:rPr>
              <w:t>50)</w:t>
            </w:r>
          </w:p>
        </w:tc>
        <w:tc>
          <w:tcPr>
            <w:tcW w:w="838" w:type="dxa"/>
            <w:tcBorders>
              <w:top w:val="single" w:color="DDDDDD" w:sz="8" w:space="0"/>
              <w:left w:val="nil"/>
              <w:bottom w:val="nil"/>
              <w:right w:val="nil"/>
            </w:tcBorders>
            <w:shd w:val="clear" w:color="auto" w:fill="FFFFFF" w:themeFill="background1"/>
            <w:tcMar/>
          </w:tcPr>
          <w:p w:rsidRPr="001E3962" w:rsidR="00081D52" w:rsidP="00081D52" w:rsidRDefault="00081D52" w14:paraId="4DFD3247"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081D52" w:rsidTr="1A106A46" w14:paraId="7C8C50C8" w14:textId="77777777">
        <w:trPr>
          <w:trHeight w:val="315"/>
        </w:trPr>
        <w:tc>
          <w:tcPr>
            <w:tcW w:w="2340" w:type="dxa"/>
            <w:tcBorders>
              <w:top w:val="single" w:color="DDDDDD" w:sz="8" w:space="0"/>
              <w:left w:val="nil"/>
              <w:bottom w:val="nil"/>
              <w:right w:val="nil"/>
            </w:tcBorders>
            <w:shd w:val="clear" w:color="auto" w:fill="FFFFFF" w:themeFill="background1"/>
            <w:tcMar/>
          </w:tcPr>
          <w:p w:rsidRPr="001E3962" w:rsidR="00081D52" w:rsidP="00081D52" w:rsidRDefault="00081D52" w14:paraId="69A3A47C" w14:textId="77777777">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FFFFF" w:themeFill="background1"/>
            <w:tcMar/>
          </w:tcPr>
          <w:p w:rsidRPr="001E3962" w:rsidR="00081D52" w:rsidP="00081D52" w:rsidRDefault="00081D52" w14:paraId="45EA0AD4" w14:textId="77777777">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FFFFF" w:themeFill="background1"/>
            <w:tcMar/>
          </w:tcPr>
          <w:p w:rsidRPr="001E3962" w:rsidR="00081D52" w:rsidP="00081D52" w:rsidRDefault="00081D52" w14:paraId="3EAE426E" w14:textId="77777777">
            <w:pPr>
              <w:spacing w:after="0"/>
              <w:rPr>
                <w:rFonts w:ascii="Source Sans Pro" w:hAnsi="Source Sans Pro"/>
                <w:color w:val="333333"/>
                <w:sz w:val="20"/>
                <w:szCs w:val="20"/>
                <w:lang w:bidi="he-IL"/>
              </w:rPr>
            </w:pPr>
          </w:p>
        </w:tc>
        <w:tc>
          <w:tcPr>
            <w:tcW w:w="1869" w:type="dxa"/>
            <w:tcBorders>
              <w:top w:val="single" w:color="DDDDDD" w:sz="8" w:space="0"/>
              <w:left w:val="nil"/>
              <w:bottom w:val="nil"/>
              <w:right w:val="nil"/>
            </w:tcBorders>
            <w:shd w:val="clear" w:color="auto" w:fill="FFFFFF" w:themeFill="background1"/>
            <w:tcMar/>
          </w:tcPr>
          <w:p w:rsidRPr="00F416BF" w:rsidR="00081D52" w:rsidP="1A106A46" w:rsidRDefault="000A4352" w14:paraId="3E374084" w14:textId="0AB6573B">
            <w:pPr>
              <w:spacing w:after="0"/>
              <w:rPr>
                <w:rFonts w:ascii="Source Sans Pro" w:hAnsi="Source Sans Pro"/>
                <w:color w:val="333333"/>
                <w:sz w:val="20"/>
                <w:szCs w:val="20"/>
                <w:lang w:val="en-US" w:bidi="he-IL"/>
              </w:rPr>
            </w:pPr>
            <w:r w:rsidRPr="1A106A46" w:rsidR="000A4352">
              <w:rPr>
                <w:rFonts w:ascii="Source Sans Pro" w:hAnsi="Source Sans Pro"/>
                <w:color w:val="333333"/>
                <w:sz w:val="20"/>
                <w:szCs w:val="20"/>
                <w:lang w:val="en-US" w:bidi="he-IL"/>
              </w:rPr>
              <w:t>observation</w:t>
            </w:r>
            <w:r w:rsidRPr="1A106A46" w:rsidR="00081D52">
              <w:rPr>
                <w:rFonts w:ascii="Source Sans Pro" w:hAnsi="Source Sans Pro"/>
                <w:color w:val="333333"/>
                <w:sz w:val="20"/>
                <w:szCs w:val="20"/>
                <w:lang w:val="en-US" w:bidi="he-IL"/>
              </w:rPr>
              <w:t>_event_id</w:t>
            </w:r>
          </w:p>
        </w:tc>
        <w:tc>
          <w:tcPr>
            <w:tcW w:w="1433" w:type="dxa"/>
            <w:tcBorders>
              <w:top w:val="single" w:color="DDDDDD" w:sz="8" w:space="0"/>
              <w:left w:val="nil"/>
              <w:bottom w:val="nil"/>
              <w:right w:val="nil"/>
            </w:tcBorders>
            <w:shd w:val="clear" w:color="auto" w:fill="FFFFFF" w:themeFill="background1"/>
            <w:tcMar/>
          </w:tcPr>
          <w:p w:rsidRPr="001E3962" w:rsidR="00081D52" w:rsidP="00081D52" w:rsidRDefault="00081D52" w14:paraId="68B2D786" w14:textId="77777777">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FFFFF" w:themeFill="background1"/>
            <w:tcMar/>
          </w:tcPr>
          <w:p w:rsidRPr="001E3962" w:rsidR="00081D52" w:rsidP="00081D52" w:rsidRDefault="00081D52" w14:paraId="30032C23"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FFFFF" w:themeFill="background1"/>
            <w:tcMar/>
          </w:tcPr>
          <w:p w:rsidRPr="001E3962" w:rsidR="00081D52" w:rsidP="00081D52" w:rsidRDefault="00081D52" w14:paraId="04C1093E"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Pr="001E3962" w:rsidR="00081D52" w:rsidTr="1A106A46" w14:paraId="6F45918C" w14:textId="77777777">
        <w:trPr>
          <w:trHeight w:val="300"/>
        </w:trPr>
        <w:tc>
          <w:tcPr>
            <w:tcW w:w="2340" w:type="dxa"/>
            <w:tcBorders>
              <w:top w:val="single" w:color="DDDDDD" w:sz="8" w:space="0"/>
              <w:left w:val="nil"/>
              <w:bottom w:val="nil"/>
              <w:right w:val="nil"/>
            </w:tcBorders>
            <w:shd w:val="clear" w:color="auto" w:fill="F5F5F5"/>
            <w:tcMar/>
          </w:tcPr>
          <w:p w:rsidRPr="001E3962" w:rsidR="00081D52" w:rsidP="00081D52" w:rsidRDefault="00081D52" w14:paraId="2E0410E1" w14:textId="77777777">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5F5F5"/>
            <w:tcMar/>
          </w:tcPr>
          <w:p w:rsidRPr="001E3962" w:rsidR="00081D52" w:rsidP="00081D52" w:rsidRDefault="00081D52" w14:paraId="6D0843E7" w14:textId="77777777">
            <w:pPr>
              <w:spacing w:after="0"/>
              <w:rPr>
                <w:rFonts w:ascii="Source Sans Pro" w:hAnsi="Source Sans Pro"/>
                <w:color w:val="333333"/>
                <w:sz w:val="20"/>
                <w:szCs w:val="20"/>
                <w:lang w:bidi="he-IL"/>
              </w:rPr>
            </w:pPr>
          </w:p>
        </w:tc>
        <w:tc>
          <w:tcPr>
            <w:tcW w:w="1620" w:type="dxa"/>
            <w:tcBorders>
              <w:top w:val="single" w:color="DDDDDD" w:sz="8" w:space="0"/>
              <w:left w:val="nil"/>
              <w:bottom w:val="nil"/>
              <w:right w:val="nil"/>
            </w:tcBorders>
            <w:shd w:val="clear" w:color="auto" w:fill="F5F5F5"/>
            <w:tcMar/>
          </w:tcPr>
          <w:p w:rsidRPr="001E3962" w:rsidR="00081D52" w:rsidP="00081D52" w:rsidRDefault="00081D52" w14:paraId="7121EFA6" w14:textId="77777777">
            <w:pPr>
              <w:spacing w:after="0"/>
              <w:rPr>
                <w:rFonts w:ascii="Source Sans Pro" w:hAnsi="Source Sans Pro"/>
                <w:color w:val="333333"/>
                <w:sz w:val="20"/>
                <w:szCs w:val="20"/>
                <w:lang w:bidi="he-IL"/>
              </w:rPr>
            </w:pPr>
          </w:p>
        </w:tc>
        <w:tc>
          <w:tcPr>
            <w:tcW w:w="1869" w:type="dxa"/>
            <w:tcBorders>
              <w:top w:val="single" w:color="DDDDDD" w:sz="8" w:space="0"/>
              <w:left w:val="nil"/>
              <w:bottom w:val="nil"/>
              <w:right w:val="nil"/>
            </w:tcBorders>
            <w:shd w:val="clear" w:color="auto" w:fill="F5F5F5"/>
            <w:tcMar/>
          </w:tcPr>
          <w:p w:rsidRPr="00F416BF" w:rsidR="00081D52" w:rsidP="1A106A46" w:rsidRDefault="000A4352" w14:paraId="3DF3A186" w14:textId="4DEB9B4D">
            <w:pPr>
              <w:spacing w:after="0"/>
              <w:rPr>
                <w:rFonts w:ascii="Source Sans Pro" w:hAnsi="Source Sans Pro"/>
                <w:color w:val="333333"/>
                <w:sz w:val="20"/>
                <w:szCs w:val="20"/>
                <w:lang w:val="en-US" w:bidi="he-IL"/>
              </w:rPr>
            </w:pPr>
            <w:r w:rsidRPr="1A106A46" w:rsidR="000A4352">
              <w:rPr>
                <w:rFonts w:ascii="Source Sans Pro" w:hAnsi="Source Sans Pro"/>
                <w:color w:val="333333"/>
                <w:sz w:val="20"/>
                <w:szCs w:val="20"/>
                <w:lang w:val="en-US" w:bidi="he-IL"/>
              </w:rPr>
              <w:t>obs</w:t>
            </w:r>
            <w:r w:rsidRPr="1A106A46" w:rsidR="00081D52">
              <w:rPr>
                <w:rFonts w:ascii="Source Sans Pro" w:hAnsi="Source Sans Pro"/>
                <w:color w:val="333333"/>
                <w:sz w:val="20"/>
                <w:szCs w:val="20"/>
                <w:lang w:val="en-US" w:bidi="he-IL"/>
              </w:rPr>
              <w:t>_event_field_concept_id</w:t>
            </w:r>
          </w:p>
        </w:tc>
        <w:tc>
          <w:tcPr>
            <w:tcW w:w="1433" w:type="dxa"/>
            <w:tcBorders>
              <w:top w:val="single" w:color="DDDDDD" w:sz="8" w:space="0"/>
              <w:left w:val="nil"/>
              <w:bottom w:val="nil"/>
              <w:right w:val="nil"/>
            </w:tcBorders>
            <w:shd w:val="clear" w:color="auto" w:fill="F5F5F5"/>
            <w:tcMar/>
          </w:tcPr>
          <w:p w:rsidRPr="001E3962" w:rsidR="00081D52" w:rsidP="00081D52" w:rsidRDefault="00081D52" w14:paraId="46887303" w14:textId="77777777">
            <w:pPr>
              <w:spacing w:after="0"/>
              <w:rPr>
                <w:rFonts w:ascii="Source Sans Pro" w:hAnsi="Source Sans Pro"/>
                <w:color w:val="333333"/>
                <w:sz w:val="20"/>
                <w:szCs w:val="20"/>
                <w:lang w:bidi="he-IL"/>
              </w:rPr>
            </w:pPr>
          </w:p>
        </w:tc>
        <w:tc>
          <w:tcPr>
            <w:tcW w:w="1170" w:type="dxa"/>
            <w:tcBorders>
              <w:top w:val="single" w:color="DDDDDD" w:sz="8" w:space="0"/>
              <w:left w:val="nil"/>
              <w:bottom w:val="nil"/>
              <w:right w:val="nil"/>
            </w:tcBorders>
            <w:shd w:val="clear" w:color="auto" w:fill="F5F5F5"/>
            <w:tcMar/>
          </w:tcPr>
          <w:p w:rsidRPr="001E3962" w:rsidR="00081D52" w:rsidP="00081D52" w:rsidRDefault="00081D52" w14:paraId="7BB1120D"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color="DDDDDD" w:sz="8" w:space="0"/>
              <w:left w:val="nil"/>
              <w:bottom w:val="nil"/>
              <w:right w:val="nil"/>
            </w:tcBorders>
            <w:shd w:val="clear" w:color="auto" w:fill="F5F5F5"/>
            <w:tcMar/>
          </w:tcPr>
          <w:p w:rsidRPr="001E3962" w:rsidR="00081D52" w:rsidP="00081D52" w:rsidRDefault="00081D52" w14:paraId="530E865D" w14:textId="77777777">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bl>
    <w:p w:rsidR="008A629C" w:rsidP="008A629C" w:rsidRDefault="008A629C" w14:paraId="5AED9A0C" w14:textId="77777777"/>
    <w:p w:rsidR="008751C8" w:rsidP="00FD03E5" w:rsidRDefault="008751C8" w14:paraId="5BDAEC4F" w14:textId="77777777"/>
    <w:p w:rsidR="00213257" w:rsidP="009D5207" w:rsidRDefault="00213257" w14:paraId="6DBEB305" w14:textId="77777777">
      <w:pPr>
        <w:pStyle w:val="Heading3"/>
        <w:numPr>
          <w:ilvl w:val="2"/>
          <w:numId w:val="14"/>
        </w:numPr>
      </w:pPr>
      <w:r>
        <w:t>Map by Category</w:t>
      </w:r>
    </w:p>
    <w:p w:rsidR="00213257" w:rsidP="1A106A46" w:rsidRDefault="00213257" w14:paraId="47E6AC32" w14:textId="77777777">
      <w:pPr>
        <w:rPr>
          <w:color w:val="0000FF"/>
          <w:lang w:val="en-US"/>
        </w:rPr>
      </w:pPr>
      <w:r w:rsidRPr="1A106A46" w:rsidR="00213257">
        <w:rPr>
          <w:lang w:val="en-US"/>
        </w:rPr>
        <w:t xml:space="preserve">The FHIR </w:t>
      </w:r>
      <w:r w:rsidRPr="1A106A46" w:rsidR="00213257">
        <w:rPr>
          <w:lang w:val="en-US"/>
        </w:rPr>
        <w:t>Observation.category</w:t>
      </w:r>
      <w:r w:rsidRPr="1A106A46" w:rsidR="00213257">
        <w:rPr>
          <w:lang w:val="en-US"/>
        </w:rPr>
        <w:t xml:space="preserve"> code is helpful in </w:t>
      </w:r>
      <w:r w:rsidRPr="1A106A46" w:rsidR="00213257">
        <w:rPr>
          <w:lang w:val="en-US"/>
        </w:rPr>
        <w:t>determining</w:t>
      </w:r>
      <w:r w:rsidRPr="1A106A46" w:rsidR="00213257">
        <w:rPr>
          <w:lang w:val="en-US"/>
        </w:rPr>
        <w:t xml:space="preserve"> the OMOP domain id where there is no OMOP standard concept for </w:t>
      </w:r>
      <w:r w:rsidRPr="1A106A46" w:rsidR="00213257">
        <w:rPr>
          <w:lang w:val="en-US"/>
        </w:rPr>
        <w:t>Observation.code</w:t>
      </w:r>
      <w:r w:rsidRPr="1A106A46" w:rsidR="00213257">
        <w:rPr>
          <w:lang w:val="en-US"/>
        </w:rPr>
        <w:t>.</w:t>
      </w:r>
    </w:p>
    <w:tbl>
      <w:tblPr>
        <w:tblStyle w:val="a4"/>
        <w:tblW w:w="1008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00" w:firstRow="0" w:lastRow="0" w:firstColumn="0" w:lastColumn="0" w:noHBand="1" w:noVBand="1"/>
      </w:tblPr>
      <w:tblGrid>
        <w:gridCol w:w="1575"/>
        <w:gridCol w:w="1710"/>
        <w:gridCol w:w="5010"/>
        <w:gridCol w:w="1785"/>
      </w:tblGrid>
      <w:tr w:rsidR="00213257" w:rsidTr="1A106A46" w14:paraId="3A2F277F" w14:textId="77777777">
        <w:tc>
          <w:tcPr>
            <w:tcW w:w="157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9D9D9" w:themeFill="background1" w:themeFillShade="D9"/>
            <w:tcMar>
              <w:top w:w="100" w:type="dxa"/>
              <w:left w:w="100" w:type="dxa"/>
              <w:bottom w:w="100" w:type="dxa"/>
              <w:right w:w="100" w:type="dxa"/>
            </w:tcMar>
          </w:tcPr>
          <w:p w:rsidR="00213257" w:rsidP="0011021F" w:rsidRDefault="00213257" w14:paraId="7768CADC" w14:textId="77777777">
            <w:pPr>
              <w:widowControl w:val="0"/>
              <w:rPr>
                <w:b/>
              </w:rPr>
            </w:pPr>
            <w:r>
              <w:rPr>
                <w:b/>
              </w:rPr>
              <w:t>Code</w:t>
            </w:r>
          </w:p>
        </w:tc>
        <w:tc>
          <w:tcPr>
            <w:tcW w:w="17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9D9D9" w:themeFill="background1" w:themeFillShade="D9"/>
            <w:tcMar>
              <w:top w:w="100" w:type="dxa"/>
              <w:left w:w="100" w:type="dxa"/>
              <w:bottom w:w="100" w:type="dxa"/>
              <w:right w:w="100" w:type="dxa"/>
            </w:tcMar>
          </w:tcPr>
          <w:p w:rsidR="00213257" w:rsidP="0011021F" w:rsidRDefault="00213257" w14:paraId="0A3B4BD1" w14:textId="77777777">
            <w:pPr>
              <w:widowControl w:val="0"/>
              <w:rPr>
                <w:b/>
              </w:rPr>
            </w:pPr>
            <w:r>
              <w:rPr>
                <w:b/>
              </w:rPr>
              <w:t>Display</w:t>
            </w:r>
          </w:p>
        </w:tc>
        <w:tc>
          <w:tcPr>
            <w:tcW w:w="50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9D9D9" w:themeFill="background1" w:themeFillShade="D9"/>
            <w:tcMar>
              <w:top w:w="100" w:type="dxa"/>
              <w:left w:w="100" w:type="dxa"/>
              <w:bottom w:w="100" w:type="dxa"/>
              <w:right w:w="100" w:type="dxa"/>
            </w:tcMar>
          </w:tcPr>
          <w:p w:rsidR="00213257" w:rsidP="0011021F" w:rsidRDefault="00213257" w14:paraId="1FD84800" w14:textId="77777777">
            <w:pPr>
              <w:widowControl w:val="0"/>
              <w:rPr>
                <w:b/>
              </w:rPr>
            </w:pPr>
            <w:r>
              <w:rPr>
                <w:b/>
              </w:rPr>
              <w:t>Definition</w:t>
            </w:r>
          </w:p>
        </w:tc>
        <w:tc>
          <w:tcPr>
            <w:tcW w:w="17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9D9D9" w:themeFill="background1" w:themeFillShade="D9"/>
            <w:tcMar>
              <w:top w:w="100" w:type="dxa"/>
              <w:left w:w="100" w:type="dxa"/>
              <w:bottom w:w="100" w:type="dxa"/>
              <w:right w:w="100" w:type="dxa"/>
            </w:tcMar>
          </w:tcPr>
          <w:p w:rsidR="00213257" w:rsidP="0011021F" w:rsidRDefault="00213257" w14:paraId="474EEEE2" w14:textId="77777777">
            <w:pPr>
              <w:widowControl w:val="0"/>
              <w:spacing w:after="0"/>
              <w:rPr>
                <w:b/>
              </w:rPr>
            </w:pPr>
            <w:r>
              <w:rPr>
                <w:b/>
              </w:rPr>
              <w:t>Map to OMOP table</w:t>
            </w:r>
          </w:p>
        </w:tc>
      </w:tr>
      <w:tr w:rsidR="00213257" w:rsidTr="1A106A46" w14:paraId="7939FF29" w14:textId="77777777">
        <w:tc>
          <w:tcPr>
            <w:tcW w:w="15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1A106A46" w:rsidRDefault="00213257" w14:paraId="3E0B1358" w14:textId="77777777">
            <w:pPr>
              <w:widowControl w:val="0"/>
              <w:spacing w:after="0"/>
              <w:rPr>
                <w:lang w:val="en-US"/>
              </w:rPr>
            </w:pPr>
            <w:r w:rsidRPr="1A106A46" w:rsidR="00213257">
              <w:rPr>
                <w:lang w:val="en-US"/>
              </w:rPr>
              <w:t>social-history</w:t>
            </w:r>
          </w:p>
        </w:tc>
        <w:tc>
          <w:tcPr>
            <w:tcW w:w="171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49F1F980" w14:textId="77777777">
            <w:pPr>
              <w:widowControl w:val="0"/>
              <w:spacing w:after="0"/>
            </w:pPr>
            <w:r>
              <w:t>Social History</w:t>
            </w:r>
          </w:p>
        </w:tc>
        <w:tc>
          <w:tcPr>
            <w:tcW w:w="501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62FD77DE" w14:textId="77777777">
            <w:pPr>
              <w:widowControl w:val="0"/>
              <w:spacing w:after="0"/>
            </w:pPr>
            <w:r w:rsidRPr="1A106A46" w:rsidR="00213257">
              <w:rPr>
                <w:lang w:val="en-US"/>
              </w:rPr>
              <w:t xml:space="preserve">Social History Observations define the patient's occupational, personal (e.g., lifestyle), social, familial, and environmental history and health risk factors that may </w:t>
            </w:r>
            <w:r w:rsidRPr="1A106A46" w:rsidR="00213257">
              <w:rPr>
                <w:lang w:val="en-US"/>
              </w:rPr>
              <w:t>impact</w:t>
            </w:r>
            <w:r w:rsidRPr="1A106A46" w:rsidR="00213257">
              <w:rPr>
                <w:lang w:val="en-US"/>
              </w:rPr>
              <w:t xml:space="preserve"> the patient's health.</w:t>
            </w:r>
          </w:p>
        </w:tc>
        <w:tc>
          <w:tcPr>
            <w:tcW w:w="1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30EC6DB8" w14:textId="77777777">
            <w:pPr>
              <w:widowControl w:val="0"/>
              <w:spacing w:after="0"/>
            </w:pPr>
            <w:r>
              <w:t xml:space="preserve"> Observation </w:t>
            </w:r>
          </w:p>
        </w:tc>
      </w:tr>
      <w:tr w:rsidR="00213257" w:rsidTr="1A106A46" w14:paraId="68BD4F5B" w14:textId="77777777">
        <w:tc>
          <w:tcPr>
            <w:tcW w:w="15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1A106A46" w:rsidRDefault="00213257" w14:paraId="40FEC77F" w14:textId="77777777">
            <w:pPr>
              <w:widowControl w:val="0"/>
              <w:spacing w:after="0"/>
              <w:rPr>
                <w:lang w:val="en-US"/>
              </w:rPr>
            </w:pPr>
            <w:r w:rsidRPr="1A106A46" w:rsidR="00213257">
              <w:rPr>
                <w:lang w:val="en-US"/>
              </w:rPr>
              <w:t>vital-signs</w:t>
            </w:r>
          </w:p>
        </w:tc>
        <w:tc>
          <w:tcPr>
            <w:tcW w:w="171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093839DE" w14:textId="77777777">
            <w:pPr>
              <w:widowControl w:val="0"/>
              <w:spacing w:after="0"/>
            </w:pPr>
            <w:r>
              <w:t>Vital Signs</w:t>
            </w:r>
          </w:p>
        </w:tc>
        <w:tc>
          <w:tcPr>
            <w:tcW w:w="501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4D10AE3F" w14:textId="77777777">
            <w:pPr>
              <w:widowControl w:val="0"/>
              <w:spacing w:after="0"/>
            </w:pPr>
            <w:r>
              <w:t>Clinical observations measure the body's basic functions such as blood pressure, heart rate, respiratory rate, height, weight, body mass index, head circumference, pulse oximetry, temperature, and body surface area.</w:t>
            </w:r>
          </w:p>
        </w:tc>
        <w:tc>
          <w:tcPr>
            <w:tcW w:w="1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13F9945C" w14:textId="77777777">
            <w:pPr>
              <w:widowControl w:val="0"/>
              <w:spacing w:after="0"/>
            </w:pPr>
            <w:r>
              <w:t xml:space="preserve"> Measurement </w:t>
            </w:r>
          </w:p>
        </w:tc>
      </w:tr>
      <w:tr w:rsidR="00213257" w:rsidTr="1A106A46" w14:paraId="67A662E0" w14:textId="77777777">
        <w:tc>
          <w:tcPr>
            <w:tcW w:w="15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419A5044" w14:textId="77777777">
            <w:pPr>
              <w:widowControl w:val="0"/>
              <w:spacing w:after="0"/>
            </w:pPr>
            <w:r>
              <w:t>imaging</w:t>
            </w:r>
          </w:p>
        </w:tc>
        <w:tc>
          <w:tcPr>
            <w:tcW w:w="171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5806245B" w14:textId="77777777">
            <w:pPr>
              <w:widowControl w:val="0"/>
              <w:spacing w:after="0"/>
            </w:pPr>
            <w:r>
              <w:t>Imaging</w:t>
            </w:r>
          </w:p>
        </w:tc>
        <w:tc>
          <w:tcPr>
            <w:tcW w:w="501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7EADA739" w14:textId="77777777">
            <w:pPr>
              <w:widowControl w:val="0"/>
              <w:spacing w:after="0"/>
            </w:pPr>
            <w:r w:rsidRPr="1A106A46" w:rsidR="00213257">
              <w:rPr>
                <w:lang w:val="en-US"/>
              </w:rPr>
              <w:t xml:space="preserve">Observations generated by imaging. The scope includes observations </w:t>
            </w:r>
            <w:r w:rsidRPr="1A106A46" w:rsidR="00213257">
              <w:rPr>
                <w:lang w:val="en-US"/>
              </w:rPr>
              <w:t>regarding</w:t>
            </w:r>
            <w:r w:rsidRPr="1A106A46" w:rsidR="00213257">
              <w:rPr>
                <w:lang w:val="en-US"/>
              </w:rPr>
              <w:t xml:space="preserve"> plain x-ray, ultrasound, CT, MRI, angiography, echocardiography, and nuclear medicine.</w:t>
            </w:r>
          </w:p>
        </w:tc>
        <w:tc>
          <w:tcPr>
            <w:tcW w:w="1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66F532AF" w14:textId="77777777">
            <w:pPr>
              <w:widowControl w:val="0"/>
              <w:spacing w:after="0"/>
            </w:pPr>
            <w:r>
              <w:t xml:space="preserve"> Procedure</w:t>
            </w:r>
          </w:p>
        </w:tc>
      </w:tr>
      <w:tr w:rsidR="00213257" w:rsidTr="1A106A46" w14:paraId="6569BF3F" w14:textId="77777777">
        <w:tc>
          <w:tcPr>
            <w:tcW w:w="15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752C1C84" w14:textId="77777777">
            <w:pPr>
              <w:widowControl w:val="0"/>
              <w:spacing w:after="0"/>
            </w:pPr>
            <w:r>
              <w:t>laboratory</w:t>
            </w:r>
          </w:p>
        </w:tc>
        <w:tc>
          <w:tcPr>
            <w:tcW w:w="171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384ED86F" w14:textId="77777777">
            <w:pPr>
              <w:widowControl w:val="0"/>
              <w:spacing w:after="0"/>
            </w:pPr>
            <w:r>
              <w:t>Laboratory</w:t>
            </w:r>
          </w:p>
        </w:tc>
        <w:tc>
          <w:tcPr>
            <w:tcW w:w="501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43D1E421" w14:textId="77777777">
            <w:pPr>
              <w:widowControl w:val="0"/>
              <w:spacing w:after="0"/>
            </w:pPr>
            <w:r w:rsidRPr="1A106A46" w:rsidR="00213257">
              <w:rPr>
                <w:lang w:val="en-US"/>
              </w:rPr>
              <w:t xml:space="preserve">The results of observations generated by laboratories. Laboratory results are typically generated by laboratories providing analytic services in areas such as chemistry, hematology, serology, histology, cytology, anatomic pathology (including digital pathology), microbiology, and/or virology. These </w:t>
            </w:r>
            <w:r w:rsidRPr="1A106A46" w:rsidR="00213257">
              <w:rPr>
                <w:lang w:val="en-US"/>
              </w:rPr>
              <w:t xml:space="preserve">observations are based on analysis of specimens obtained from the patient and </w:t>
            </w:r>
            <w:r w:rsidRPr="1A106A46" w:rsidR="00213257">
              <w:rPr>
                <w:lang w:val="en-US"/>
              </w:rPr>
              <w:t>submitted</w:t>
            </w:r>
            <w:r w:rsidRPr="1A106A46" w:rsidR="00213257">
              <w:rPr>
                <w:lang w:val="en-US"/>
              </w:rPr>
              <w:t xml:space="preserve"> to the laboratory.</w:t>
            </w:r>
          </w:p>
        </w:tc>
        <w:tc>
          <w:tcPr>
            <w:tcW w:w="1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66299C9A" w14:textId="77777777">
            <w:pPr>
              <w:widowControl w:val="0"/>
              <w:spacing w:after="0"/>
            </w:pPr>
            <w:r>
              <w:lastRenderedPageBreak/>
              <w:t xml:space="preserve"> Measurement</w:t>
            </w:r>
          </w:p>
        </w:tc>
      </w:tr>
      <w:tr w:rsidR="00213257" w:rsidTr="1A106A46" w14:paraId="44679D62" w14:textId="77777777">
        <w:tc>
          <w:tcPr>
            <w:tcW w:w="15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24DAC508" w14:textId="77777777">
            <w:pPr>
              <w:widowControl w:val="0"/>
              <w:spacing w:after="0"/>
            </w:pPr>
            <w:r>
              <w:t>procedure</w:t>
            </w:r>
          </w:p>
        </w:tc>
        <w:tc>
          <w:tcPr>
            <w:tcW w:w="171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77C58205" w14:textId="77777777">
            <w:pPr>
              <w:widowControl w:val="0"/>
              <w:spacing w:after="0"/>
            </w:pPr>
            <w:r>
              <w:t>Procedure</w:t>
            </w:r>
          </w:p>
        </w:tc>
        <w:tc>
          <w:tcPr>
            <w:tcW w:w="501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6F19E9E8" w14:textId="77777777">
            <w:pPr>
              <w:widowControl w:val="0"/>
              <w:spacing w:after="0"/>
            </w:pPr>
            <w:r w:rsidRPr="1A106A46" w:rsidR="00213257">
              <w:rPr>
                <w:lang w:val="en-US"/>
              </w:rPr>
              <w:t xml:space="preserve">Observations generated by other procedures. This category includes observations resulting from interventional and non-interventional procedures excluding laboratory and imaging (e.g., cardiology catheterization, endoscopy, </w:t>
            </w:r>
            <w:r w:rsidRPr="1A106A46" w:rsidR="00213257">
              <w:rPr>
                <w:lang w:val="en-US"/>
              </w:rPr>
              <w:t>electrodiagnostics</w:t>
            </w:r>
            <w:r w:rsidRPr="1A106A46" w:rsidR="00213257">
              <w:rPr>
                <w:lang w:val="en-US"/>
              </w:rPr>
              <w:t xml:space="preserve">, etc.). Procedure results are typically generated by a clinician to provide more granular information about </w:t>
            </w:r>
            <w:r w:rsidRPr="1A106A46" w:rsidR="00213257">
              <w:rPr>
                <w:lang w:val="en-US"/>
              </w:rPr>
              <w:t>component</w:t>
            </w:r>
            <w:r w:rsidRPr="1A106A46" w:rsidR="00213257">
              <w:rPr>
                <w:lang w:val="en-US"/>
              </w:rPr>
              <w:t xml:space="preserve"> observations made during a procedure. An example would be when a gastroenterologist reports the size of a polyp </w:t>
            </w:r>
            <w:r w:rsidRPr="1A106A46" w:rsidR="00213257">
              <w:rPr>
                <w:lang w:val="en-US"/>
              </w:rPr>
              <w:t>observed</w:t>
            </w:r>
            <w:r w:rsidRPr="1A106A46" w:rsidR="00213257">
              <w:rPr>
                <w:lang w:val="en-US"/>
              </w:rPr>
              <w:t xml:space="preserve"> during a colonoscopy.</w:t>
            </w:r>
          </w:p>
        </w:tc>
        <w:tc>
          <w:tcPr>
            <w:tcW w:w="1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502F5F4B" w14:textId="77777777">
            <w:pPr>
              <w:widowControl w:val="0"/>
              <w:spacing w:after="0"/>
            </w:pPr>
            <w:r>
              <w:t xml:space="preserve"> Observation </w:t>
            </w:r>
          </w:p>
        </w:tc>
      </w:tr>
      <w:tr w:rsidR="00213257" w:rsidTr="1A106A46" w14:paraId="08F54342" w14:textId="77777777">
        <w:tc>
          <w:tcPr>
            <w:tcW w:w="15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560D89F9" w14:textId="77777777">
            <w:pPr>
              <w:widowControl w:val="0"/>
              <w:spacing w:after="0"/>
            </w:pPr>
            <w:r>
              <w:t>survey</w:t>
            </w:r>
          </w:p>
        </w:tc>
        <w:tc>
          <w:tcPr>
            <w:tcW w:w="171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6072F956" w14:textId="77777777">
            <w:pPr>
              <w:widowControl w:val="0"/>
              <w:spacing w:after="0"/>
            </w:pPr>
            <w:r>
              <w:t>Survey</w:t>
            </w:r>
          </w:p>
        </w:tc>
        <w:tc>
          <w:tcPr>
            <w:tcW w:w="501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35D436F4" w14:textId="77777777">
            <w:pPr>
              <w:widowControl w:val="0"/>
              <w:spacing w:after="0"/>
            </w:pPr>
            <w:r>
              <w:t>Assessment tool/survey instrument observations (e.g., Apgar Scores, Montreal Cognitive Assessment (MoCA)).</w:t>
            </w:r>
          </w:p>
        </w:tc>
        <w:tc>
          <w:tcPr>
            <w:tcW w:w="1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294CF8E5" w14:textId="77777777">
            <w:pPr>
              <w:widowControl w:val="0"/>
              <w:spacing w:after="0"/>
            </w:pPr>
            <w:r>
              <w:t xml:space="preserve"> ?</w:t>
            </w:r>
          </w:p>
        </w:tc>
      </w:tr>
      <w:tr w:rsidR="00213257" w:rsidTr="1A106A46" w14:paraId="3647AC22" w14:textId="77777777">
        <w:tc>
          <w:tcPr>
            <w:tcW w:w="15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4421FB31" w14:textId="77777777">
            <w:pPr>
              <w:widowControl w:val="0"/>
              <w:spacing w:after="0"/>
            </w:pPr>
            <w:r>
              <w:t>exam</w:t>
            </w:r>
          </w:p>
        </w:tc>
        <w:tc>
          <w:tcPr>
            <w:tcW w:w="171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66AE53D3" w14:textId="77777777">
            <w:pPr>
              <w:widowControl w:val="0"/>
              <w:spacing w:after="0"/>
            </w:pPr>
            <w:r>
              <w:t>Exam</w:t>
            </w:r>
          </w:p>
        </w:tc>
        <w:tc>
          <w:tcPr>
            <w:tcW w:w="501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48D2BB5D" w14:textId="77777777">
            <w:pPr>
              <w:widowControl w:val="0"/>
              <w:spacing w:after="0"/>
            </w:pPr>
            <w:r w:rsidRPr="1A106A46" w:rsidR="00213257">
              <w:rPr>
                <w:lang w:val="en-US"/>
              </w:rPr>
              <w:t xml:space="preserve">Observations generated by physical exam findings </w:t>
            </w:r>
            <w:r w:rsidRPr="1A106A46" w:rsidR="00213257">
              <w:rPr>
                <w:lang w:val="en-US"/>
              </w:rPr>
              <w:t>including</w:t>
            </w:r>
            <w:r w:rsidRPr="1A106A46" w:rsidR="00213257">
              <w:rPr>
                <w:lang w:val="en-US"/>
              </w:rPr>
              <w:t xml:space="preserve"> direct observations made by a clinician and use of simple instruments and the result of simple maneuvers performed directly on the patient's body.</w:t>
            </w:r>
          </w:p>
        </w:tc>
        <w:tc>
          <w:tcPr>
            <w:tcW w:w="1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576AC656" w14:textId="77777777">
            <w:pPr>
              <w:widowControl w:val="0"/>
              <w:spacing w:after="0"/>
            </w:pPr>
            <w:r>
              <w:t xml:space="preserve">? </w:t>
            </w:r>
          </w:p>
        </w:tc>
      </w:tr>
      <w:tr w:rsidR="00213257" w:rsidTr="1A106A46" w14:paraId="407FB5E6" w14:textId="77777777">
        <w:tc>
          <w:tcPr>
            <w:tcW w:w="15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76A3547D" w14:textId="77777777">
            <w:pPr>
              <w:widowControl w:val="0"/>
              <w:spacing w:after="0"/>
            </w:pPr>
            <w:r>
              <w:t>therapy</w:t>
            </w:r>
          </w:p>
        </w:tc>
        <w:tc>
          <w:tcPr>
            <w:tcW w:w="171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72ED2BD4" w14:textId="77777777">
            <w:pPr>
              <w:widowControl w:val="0"/>
              <w:spacing w:after="0"/>
            </w:pPr>
            <w:r>
              <w:t>Therapy</w:t>
            </w:r>
          </w:p>
        </w:tc>
        <w:tc>
          <w:tcPr>
            <w:tcW w:w="501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0FB75DED" w14:textId="77777777">
            <w:pPr>
              <w:widowControl w:val="0"/>
              <w:spacing w:after="0"/>
            </w:pPr>
            <w:r w:rsidRPr="1A106A46" w:rsidR="00213257">
              <w:rPr>
                <w:lang w:val="en-US"/>
              </w:rPr>
              <w:t>Observations generated by non-interventional treatment protocols (</w:t>
            </w:r>
            <w:r w:rsidRPr="1A106A46" w:rsidR="00213257">
              <w:rPr>
                <w:lang w:val="en-US"/>
              </w:rPr>
              <w:t>e.g.</w:t>
            </w:r>
            <w:r w:rsidRPr="1A106A46" w:rsidR="00213257">
              <w:rPr>
                <w:lang w:val="en-US"/>
              </w:rPr>
              <w:t xml:space="preserve"> occupational, physical, radiation, nutritional and medication therapy)</w:t>
            </w:r>
          </w:p>
        </w:tc>
        <w:tc>
          <w:tcPr>
            <w:tcW w:w="1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089B14F5" w14:textId="77777777">
            <w:pPr>
              <w:widowControl w:val="0"/>
              <w:spacing w:after="0"/>
            </w:pPr>
            <w:r>
              <w:t xml:space="preserve"> procedures</w:t>
            </w:r>
          </w:p>
        </w:tc>
      </w:tr>
      <w:tr w:rsidR="00213257" w:rsidTr="1A106A46" w14:paraId="29DB907C" w14:textId="77777777">
        <w:tc>
          <w:tcPr>
            <w:tcW w:w="15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7E72098C" w14:textId="77777777">
            <w:pPr>
              <w:widowControl w:val="0"/>
              <w:spacing w:after="0"/>
            </w:pPr>
            <w:r>
              <w:t>activity</w:t>
            </w:r>
          </w:p>
        </w:tc>
        <w:tc>
          <w:tcPr>
            <w:tcW w:w="171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77E54D9F" w14:textId="77777777">
            <w:pPr>
              <w:widowControl w:val="0"/>
              <w:spacing w:after="0"/>
            </w:pPr>
            <w:r>
              <w:t>Activity</w:t>
            </w:r>
          </w:p>
        </w:tc>
        <w:tc>
          <w:tcPr>
            <w:tcW w:w="501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32DFC014" w14:textId="77777777">
            <w:pPr>
              <w:widowControl w:val="0"/>
              <w:spacing w:after="0"/>
            </w:pPr>
            <w:r w:rsidRPr="1A106A46" w:rsidR="00213257">
              <w:rPr>
                <w:lang w:val="en-US"/>
              </w:rPr>
              <w:t xml:space="preserve">Observations that measure or record any bodily activity that enhances or </w:t>
            </w:r>
            <w:r w:rsidRPr="1A106A46" w:rsidR="00213257">
              <w:rPr>
                <w:lang w:val="en-US"/>
              </w:rPr>
              <w:t>maintains</w:t>
            </w:r>
            <w:r w:rsidRPr="1A106A46" w:rsidR="00213257">
              <w:rPr>
                <w:lang w:val="en-US"/>
              </w:rPr>
              <w:t xml:space="preserve"> physical fitness and overall health and wellness. Not under direct supervision of practitioner such as a physical therapist. (e.g., laps swum, steps, sleep data)</w:t>
            </w:r>
          </w:p>
        </w:tc>
        <w:tc>
          <w:tcPr>
            <w:tcW w:w="1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213257" w:rsidP="0011021F" w:rsidRDefault="00213257" w14:paraId="4CD887B9" w14:textId="77777777">
            <w:pPr>
              <w:widowControl w:val="0"/>
              <w:spacing w:after="0"/>
            </w:pPr>
            <w:r>
              <w:t xml:space="preserve"> Observation</w:t>
            </w:r>
          </w:p>
        </w:tc>
      </w:tr>
    </w:tbl>
    <w:p w:rsidR="00213257" w:rsidP="009D5207" w:rsidRDefault="00213257" w14:paraId="6742BB70" w14:textId="77777777">
      <w:pPr>
        <w:pStyle w:val="Heading3"/>
        <w:numPr>
          <w:ilvl w:val="2"/>
          <w:numId w:val="14"/>
        </w:numPr>
      </w:pPr>
      <w:r>
        <w:t>Pattern: Grouping of FHIR Observation components into OMOP</w:t>
      </w:r>
    </w:p>
    <w:p w:rsidR="00213257" w:rsidP="00213257" w:rsidRDefault="00213257" w14:paraId="061DA217" w14:textId="77777777"/>
    <w:p w:rsidR="00213257" w:rsidP="00213257" w:rsidRDefault="00213257" w14:paraId="39DFFD22" w14:textId="77777777">
      <w:r w:rsidRPr="1A106A46" w:rsidR="00213257">
        <w:rPr>
          <w:b w:val="1"/>
          <w:bCs w:val="1"/>
          <w:lang w:val="en-US"/>
        </w:rPr>
        <w:t>Example</w:t>
      </w:r>
      <w:r w:rsidRPr="1A106A46" w:rsidR="00213257">
        <w:rPr>
          <w:lang w:val="en-US"/>
        </w:rPr>
        <w:t xml:space="preserve">: </w:t>
      </w:r>
      <w:hyperlink r:id="R89a75091a8fb406f">
        <w:r w:rsidRPr="1A106A46" w:rsidR="00213257">
          <w:rPr>
            <w:rFonts w:ascii="Calibri" w:hAnsi="Calibri" w:eastAsia="Calibri" w:cs="Calibri"/>
            <w:color w:val="1155CC"/>
            <w:u w:val="single"/>
            <w:lang w:val="en-US"/>
          </w:rPr>
          <w:t>GenomicVariant</w:t>
        </w:r>
      </w:hyperlink>
      <w:r w:rsidRPr="1A106A46" w:rsidR="00213257">
        <w:rPr>
          <w:lang w:val="en-US"/>
        </w:rPr>
        <w:t xml:space="preserve"> is a FHIR </w:t>
      </w:r>
      <w:r w:rsidRPr="1A106A46" w:rsidR="00213257">
        <w:rPr>
          <w:rFonts w:ascii="JetBrains Mono" w:hAnsi="JetBrains Mono" w:eastAsia="JetBrains Mono" w:cs="JetBrains Mono"/>
          <w:lang w:val="en-US"/>
        </w:rPr>
        <w:t>Observation</w:t>
      </w:r>
      <w:r w:rsidRPr="1A106A46" w:rsidR="00213257">
        <w:rPr>
          <w:lang w:val="en-US"/>
        </w:rPr>
        <w:t xml:space="preserve"> resource which </w:t>
      </w:r>
      <w:r w:rsidRPr="1A106A46" w:rsidR="00213257">
        <w:rPr>
          <w:lang w:val="en-US"/>
        </w:rPr>
        <w:t>contains</w:t>
      </w:r>
      <w:r w:rsidRPr="1A106A46" w:rsidR="00213257">
        <w:rPr>
          <w:lang w:val="en-US"/>
        </w:rPr>
        <w:t xml:space="preserve"> multiple </w:t>
      </w:r>
      <w:r w:rsidRPr="1A106A46" w:rsidR="00213257">
        <w:rPr>
          <w:rFonts w:ascii="JetBrains Mono" w:hAnsi="JetBrains Mono" w:eastAsia="JetBrains Mono" w:cs="JetBrains Mono"/>
          <w:lang w:val="en-US"/>
        </w:rPr>
        <w:t>Observation</w:t>
      </w:r>
      <w:r w:rsidRPr="1A106A46" w:rsidR="00213257">
        <w:rPr>
          <w:lang w:val="en-US"/>
        </w:rPr>
        <w:t xml:space="preserve"> components. These components are considered as one group associated with that one observation. For example:</w:t>
      </w:r>
    </w:p>
    <w:p w:rsidR="00213257" w:rsidP="00213257" w:rsidRDefault="00213257" w14:paraId="60FEE4B4" w14:textId="77777777">
      <w:pPr>
        <w:ind w:left="720"/>
        <w:rPr>
          <w:rFonts w:ascii="Calibri" w:hAnsi="Calibri" w:eastAsia="Calibri" w:cs="Calibri"/>
        </w:rPr>
      </w:pPr>
      <w:hyperlink w:anchor="Observation.component:geneStudied" r:id="rId25">
        <w:r>
          <w:rPr>
            <w:rFonts w:ascii="Calibri" w:hAnsi="Calibri" w:eastAsia="Calibri" w:cs="Calibri"/>
            <w:color w:val="1155CC"/>
            <w:u w:val="single"/>
          </w:rPr>
          <w:t>GenomicVariant::Observation.component:geneStudied</w:t>
        </w:r>
      </w:hyperlink>
    </w:p>
    <w:p w:rsidR="00213257" w:rsidP="00213257" w:rsidRDefault="00213257" w14:paraId="2D98C80D" w14:textId="77777777">
      <w:pPr>
        <w:ind w:left="720"/>
        <w:rPr>
          <w:rFonts w:ascii="Calibri" w:hAnsi="Calibri" w:eastAsia="Calibri" w:cs="Calibri"/>
        </w:rPr>
      </w:pPr>
      <w:hyperlink w:anchor="Observation.component:genomicDNAChange" r:id="rId26">
        <w:r>
          <w:rPr>
            <w:rFonts w:ascii="Calibri" w:hAnsi="Calibri" w:eastAsia="Calibri" w:cs="Calibri"/>
            <w:color w:val="1155CC"/>
            <w:u w:val="single"/>
          </w:rPr>
          <w:t>GenomicVariant::Observation.component:dnaChange</w:t>
        </w:r>
      </w:hyperlink>
    </w:p>
    <w:p w:rsidR="00213257" w:rsidP="00213257" w:rsidRDefault="00213257" w14:paraId="593F5B76" w14:textId="77777777">
      <w:pPr>
        <w:ind w:left="720"/>
        <w:rPr>
          <w:rFonts w:ascii="Calibri" w:hAnsi="Calibri" w:eastAsia="Calibri" w:cs="Calibri"/>
        </w:rPr>
      </w:pPr>
      <w:hyperlink w:anchor="Observation.component:genomicDNAChange" r:id="rId27">
        <w:r>
          <w:rPr>
            <w:rFonts w:ascii="Calibri" w:hAnsi="Calibri" w:eastAsia="Calibri" w:cs="Calibri"/>
            <w:color w:val="1155CC"/>
            <w:u w:val="single"/>
          </w:rPr>
          <w:t>GenomicVariant::Observation.component:aminoAcidChange</w:t>
        </w:r>
      </w:hyperlink>
    </w:p>
    <w:p w:rsidR="00213257" w:rsidP="00213257" w:rsidRDefault="00213257" w14:paraId="6EA4954E" w14:textId="77777777">
      <w:pPr>
        <w:ind w:left="720"/>
      </w:pPr>
      <w:r w:rsidRPr="1A106A46" w:rsidR="00213257">
        <w:rPr>
          <w:lang w:val="en-US"/>
        </w:rPr>
        <w:t>etc</w:t>
      </w:r>
      <w:r w:rsidRPr="1A106A46" w:rsidR="00213257">
        <w:rPr>
          <w:lang w:val="en-US"/>
        </w:rPr>
        <w:t>…(</w:t>
      </w:r>
      <w:r w:rsidRPr="1A106A46" w:rsidR="00213257">
        <w:rPr>
          <w:lang w:val="en-US"/>
        </w:rPr>
        <w:t>all other components).</w:t>
      </w:r>
    </w:p>
    <w:p w:rsidR="00213257" w:rsidP="00213257" w:rsidRDefault="00213257" w14:paraId="3B00D091" w14:textId="77777777"/>
    <w:p w:rsidR="00213257" w:rsidP="00213257" w:rsidRDefault="00213257" w14:paraId="294E0EA3" w14:textId="77777777">
      <w:r>
        <w:t>If a genomic variant is considered an OMOP</w:t>
      </w:r>
      <w:r>
        <w:rPr>
          <w:rFonts w:ascii="Calibri" w:hAnsi="Calibri" w:eastAsia="Calibri" w:cs="Calibri"/>
        </w:rPr>
        <w:t xml:space="preserve"> MEASUREMENT</w:t>
      </w:r>
      <w:r>
        <w:t xml:space="preserve"> record, then how does one link groups of measurements?</w:t>
      </w:r>
    </w:p>
    <w:p w:rsidR="00213257" w:rsidP="00213257" w:rsidRDefault="00213257" w14:paraId="32945364" w14:textId="77777777"/>
    <w:tbl>
      <w:tblPr>
        <w:tblStyle w:val="a5"/>
        <w:tblW w:w="10800" w:type="dxa"/>
        <w:tblInd w:w="-1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510"/>
        <w:gridCol w:w="2730"/>
        <w:gridCol w:w="4560"/>
      </w:tblGrid>
      <w:tr w:rsidR="00213257" w:rsidTr="1A106A46" w14:paraId="3E986287" w14:textId="77777777">
        <w:tc>
          <w:tcPr>
            <w:tcW w:w="3510" w:type="dxa"/>
            <w:shd w:val="clear" w:color="auto" w:fill="F3F3F3"/>
            <w:tcMar>
              <w:top w:w="100" w:type="dxa"/>
              <w:left w:w="100" w:type="dxa"/>
              <w:bottom w:w="100" w:type="dxa"/>
              <w:right w:w="100" w:type="dxa"/>
            </w:tcMar>
          </w:tcPr>
          <w:p w:rsidR="00213257" w:rsidP="1A106A46" w:rsidRDefault="00213257" w14:paraId="7F4FE470" w14:textId="77777777">
            <w:pPr>
              <w:widowControl w:val="0"/>
              <w:rPr>
                <w:b w:val="1"/>
                <w:bCs w:val="1"/>
                <w:lang w:val="en-US"/>
              </w:rPr>
            </w:pPr>
            <w:r w:rsidRPr="1A106A46" w:rsidR="00213257">
              <w:rPr>
                <w:b w:val="1"/>
                <w:bCs w:val="1"/>
                <w:lang w:val="en-US"/>
              </w:rPr>
              <w:t>Option</w:t>
            </w:r>
          </w:p>
        </w:tc>
        <w:tc>
          <w:tcPr>
            <w:tcW w:w="2730" w:type="dxa"/>
            <w:shd w:val="clear" w:color="auto" w:fill="F3F3F3"/>
            <w:tcMar>
              <w:top w:w="100" w:type="dxa"/>
              <w:left w:w="100" w:type="dxa"/>
              <w:bottom w:w="100" w:type="dxa"/>
              <w:right w:w="100" w:type="dxa"/>
            </w:tcMar>
          </w:tcPr>
          <w:p w:rsidR="00213257" w:rsidP="0011021F" w:rsidRDefault="00213257" w14:paraId="36FB96F9" w14:textId="77777777">
            <w:pPr>
              <w:widowControl w:val="0"/>
              <w:rPr>
                <w:b/>
              </w:rPr>
            </w:pPr>
            <w:r>
              <w:rPr>
                <w:b/>
              </w:rPr>
              <w:t>Pros</w:t>
            </w:r>
          </w:p>
        </w:tc>
        <w:tc>
          <w:tcPr>
            <w:tcW w:w="4560" w:type="dxa"/>
            <w:shd w:val="clear" w:color="auto" w:fill="F3F3F3"/>
            <w:tcMar>
              <w:top w:w="100" w:type="dxa"/>
              <w:left w:w="100" w:type="dxa"/>
              <w:bottom w:w="100" w:type="dxa"/>
              <w:right w:w="100" w:type="dxa"/>
            </w:tcMar>
          </w:tcPr>
          <w:p w:rsidR="00213257" w:rsidP="0011021F" w:rsidRDefault="00213257" w14:paraId="6CDB92B7" w14:textId="77777777">
            <w:pPr>
              <w:widowControl w:val="0"/>
              <w:rPr>
                <w:b/>
              </w:rPr>
            </w:pPr>
            <w:r>
              <w:rPr>
                <w:b/>
              </w:rPr>
              <w:t>Cons</w:t>
            </w:r>
          </w:p>
        </w:tc>
      </w:tr>
      <w:tr w:rsidR="00213257" w:rsidTr="1A106A46" w14:paraId="3789AE75" w14:textId="77777777">
        <w:tc>
          <w:tcPr>
            <w:tcW w:w="3510" w:type="dxa"/>
            <w:shd w:val="clear" w:color="auto" w:fill="auto"/>
            <w:tcMar>
              <w:top w:w="100" w:type="dxa"/>
              <w:left w:w="100" w:type="dxa"/>
              <w:bottom w:w="100" w:type="dxa"/>
              <w:right w:w="100" w:type="dxa"/>
            </w:tcMar>
          </w:tcPr>
          <w:p w:rsidR="00213257" w:rsidP="0011021F" w:rsidRDefault="00213257" w14:paraId="7708AC2E" w14:textId="77777777">
            <w:pPr>
              <w:widowControl w:val="0"/>
            </w:pPr>
            <w:r w:rsidRPr="1A106A46" w:rsidR="00213257">
              <w:rPr>
                <w:lang w:val="en-US"/>
              </w:rPr>
              <w:t xml:space="preserve">Create a primary </w:t>
            </w:r>
            <w:r w:rsidRPr="1A106A46" w:rsidR="00213257">
              <w:rPr>
                <w:rFonts w:ascii="Calibri" w:hAnsi="Calibri" w:eastAsia="Calibri" w:cs="Calibri"/>
                <w:lang w:val="en-US"/>
              </w:rPr>
              <w:t xml:space="preserve">MEASUREMENT </w:t>
            </w:r>
            <w:r w:rsidRPr="1A106A46" w:rsidR="00213257">
              <w:rPr>
                <w:lang w:val="en-US"/>
              </w:rPr>
              <w:t xml:space="preserve">record for the top-level Variant that is only a central id for all other FHIR components in the Observation. Each </w:t>
            </w:r>
            <w:r w:rsidRPr="1A106A46" w:rsidR="00213257">
              <w:rPr>
                <w:lang w:val="en-US"/>
              </w:rPr>
              <w:t xml:space="preserve">component</w:t>
            </w:r>
            <w:r w:rsidRPr="1A106A46" w:rsidR="00213257">
              <w:rPr>
                <w:lang w:val="en-US"/>
              </w:rPr>
              <w:t xml:space="preserve">, a </w:t>
            </w:r>
            <w:r w:rsidRPr="1A106A46" w:rsidR="00213257">
              <w:rPr>
                <w:rFonts w:ascii="Calibri" w:hAnsi="Calibri" w:eastAsia="Calibri" w:cs="Calibri"/>
                <w:lang w:val="en-US"/>
              </w:rPr>
              <w:t>MEASUREMENT</w:t>
            </w:r>
            <w:r w:rsidRPr="1A106A46" w:rsidR="00213257">
              <w:rPr>
                <w:lang w:val="en-US"/>
              </w:rPr>
              <w:t xml:space="preserve">, will populate </w:t>
            </w:r>
            <w:r w:rsidRPr="1A106A46" w:rsidR="00213257">
              <w:rPr>
                <w:rFonts w:ascii="Calibri" w:hAnsi="Calibri" w:eastAsia="Calibri" w:cs="Calibri"/>
                <w:shd w:val="clear" w:color="auto" w:fill="F3F3F3"/>
                <w:lang w:val="en-US"/>
              </w:rPr>
              <w:t>MEASUREMENT.measurement_event_id</w:t>
            </w:r>
            <w:r w:rsidRPr="1A106A46" w:rsidR="00213257">
              <w:rPr>
                <w:lang w:val="en-US"/>
              </w:rPr>
              <w:t xml:space="preserve"> with the </w:t>
            </w:r>
            <w:r w:rsidRPr="1A106A46" w:rsidR="00213257">
              <w:rPr>
                <w:rFonts w:ascii="Calibri" w:hAnsi="Calibri" w:eastAsia="Calibri" w:cs="Calibri"/>
                <w:shd w:val="clear" w:color="auto" w:fill="F3F3F3"/>
                <w:lang w:val="en-US"/>
              </w:rPr>
              <w:t>measurement_id</w:t>
            </w:r>
            <w:r w:rsidRPr="1A106A46" w:rsidR="00213257">
              <w:rPr>
                <w:lang w:val="en-US"/>
              </w:rPr>
              <w:t xml:space="preserve"> of the abstract central </w:t>
            </w:r>
            <w:r w:rsidRPr="1A106A46" w:rsidR="00213257">
              <w:rPr>
                <w:rFonts w:ascii="Calibri" w:hAnsi="Calibri" w:eastAsia="Calibri" w:cs="Calibri"/>
                <w:lang w:val="en-US"/>
              </w:rPr>
              <w:t xml:space="preserve">MEASUREMENT </w:t>
            </w:r>
            <w:r w:rsidRPr="1A106A46" w:rsidR="00213257">
              <w:rPr>
                <w:lang w:val="en-US"/>
              </w:rPr>
              <w:t>record.</w:t>
            </w:r>
          </w:p>
        </w:tc>
        <w:tc>
          <w:tcPr>
            <w:tcW w:w="2730" w:type="dxa"/>
            <w:shd w:val="clear" w:color="auto" w:fill="auto"/>
            <w:tcMar>
              <w:top w:w="100" w:type="dxa"/>
              <w:left w:w="100" w:type="dxa"/>
              <w:bottom w:w="100" w:type="dxa"/>
              <w:right w:w="100" w:type="dxa"/>
            </w:tcMar>
          </w:tcPr>
          <w:p w:rsidR="00213257" w:rsidP="0011021F" w:rsidRDefault="00213257" w14:paraId="22C26A6E" w14:textId="77777777">
            <w:pPr>
              <w:widowControl w:val="0"/>
            </w:pPr>
            <w:r>
              <w:t>Creates the grouper.</w:t>
            </w:r>
          </w:p>
        </w:tc>
        <w:tc>
          <w:tcPr>
            <w:tcW w:w="4560" w:type="dxa"/>
            <w:shd w:val="clear" w:color="auto" w:fill="auto"/>
            <w:tcMar>
              <w:top w:w="100" w:type="dxa"/>
              <w:left w:w="100" w:type="dxa"/>
              <w:bottom w:w="100" w:type="dxa"/>
              <w:right w:w="100" w:type="dxa"/>
            </w:tcMar>
          </w:tcPr>
          <w:p w:rsidR="00213257" w:rsidP="0011021F" w:rsidRDefault="00213257" w14:paraId="1779D268" w14:textId="77777777">
            <w:r>
              <w:t xml:space="preserve">Explosion of </w:t>
            </w:r>
            <w:r>
              <w:rPr>
                <w:rFonts w:ascii="Calibri" w:hAnsi="Calibri" w:eastAsia="Calibri" w:cs="Calibri"/>
              </w:rPr>
              <w:t xml:space="preserve">MEASUREMENT </w:t>
            </w:r>
            <w:r>
              <w:t xml:space="preserve">records in one table. At least 8 records for components to one master </w:t>
            </w:r>
            <w:r>
              <w:rPr>
                <w:rFonts w:ascii="Calibri" w:hAnsi="Calibri" w:eastAsia="Calibri" w:cs="Calibri"/>
              </w:rPr>
              <w:t xml:space="preserve">MEASUREMENT </w:t>
            </w:r>
            <w:r>
              <w:t>record that is the variant grouper.</w:t>
            </w:r>
          </w:p>
        </w:tc>
      </w:tr>
    </w:tbl>
    <w:p w:rsidR="00213257" w:rsidP="00213257" w:rsidRDefault="00213257" w14:paraId="37F68DB4" w14:textId="77777777"/>
    <w:p w:rsidR="00213257" w:rsidP="00213257" w:rsidRDefault="00213257" w14:paraId="3EA4987A" w14:textId="77777777"/>
    <w:p w:rsidRPr="00991CBA" w:rsidR="00213257" w:rsidP="009D5207" w:rsidRDefault="00213257" w14:paraId="2B763B55" w14:textId="77777777">
      <w:pPr>
        <w:rPr>
          <w:rtl/>
          <w:lang w:bidi="he-IL"/>
        </w:rPr>
      </w:pPr>
    </w:p>
    <w:p w:rsidR="000071D4" w:rsidP="009D5207" w:rsidRDefault="000071D4" w14:paraId="2AAD4B51" w14:textId="7E67CD30">
      <w:pPr>
        <w:pStyle w:val="Heading3"/>
        <w:numPr>
          <w:ilvl w:val="2"/>
          <w:numId w:val="14"/>
        </w:numPr>
      </w:pPr>
      <w:r>
        <w:t>What not to map</w:t>
      </w:r>
      <w:bookmarkEnd w:id="17"/>
    </w:p>
    <w:p w:rsidRPr="000071D4" w:rsidR="000071D4" w:rsidP="000071D4" w:rsidRDefault="000071D4" w14:paraId="75146681" w14:textId="77777777"/>
    <w:p w:rsidR="000071D4" w:rsidP="000071D4" w:rsidRDefault="000071D4" w14:paraId="00614F4C" w14:textId="77777777">
      <w:r>
        <w:t>Some FHIR elements might be excluded or lower priority when mapping to the OMOP CDM. These include but are not limited to:</w:t>
      </w:r>
    </w:p>
    <w:p w:rsidR="000071D4" w:rsidP="000071D4" w:rsidRDefault="000071D4" w14:paraId="302BB807" w14:textId="77777777">
      <w:pPr>
        <w:numPr>
          <w:ilvl w:val="0"/>
          <w:numId w:val="16"/>
        </w:numPr>
        <w:spacing w:after="0"/>
      </w:pPr>
      <w:r>
        <w:t xml:space="preserve">The </w:t>
      </w:r>
      <w:r w:rsidRPr="00BB0922">
        <w:rPr>
          <w:rFonts w:ascii="Calibri" w:hAnsi="Calibri" w:cs="Calibri"/>
        </w:rPr>
        <w:t>meta</w:t>
      </w:r>
      <w:r>
        <w:t xml:space="preserve"> element in all FHIR resources.</w:t>
      </w:r>
    </w:p>
    <w:p w:rsidR="000071D4" w:rsidP="000071D4" w:rsidRDefault="000071D4" w14:paraId="183FBED6" w14:textId="77777777">
      <w:pPr>
        <w:numPr>
          <w:ilvl w:val="0"/>
          <w:numId w:val="16"/>
        </w:numPr>
        <w:spacing w:after="0"/>
      </w:pPr>
      <w:r>
        <w:t xml:space="preserve">The </w:t>
      </w:r>
      <w:r w:rsidRPr="00BB0922">
        <w:rPr>
          <w:rFonts w:ascii="Calibri" w:hAnsi="Calibri" w:cs="Calibri"/>
        </w:rPr>
        <w:t>text</w:t>
      </w:r>
      <w:r>
        <w:t xml:space="preserve"> element in all FHIR resources.</w:t>
      </w:r>
    </w:p>
    <w:p w:rsidR="000071D4" w:rsidP="000071D4" w:rsidRDefault="000071D4" w14:paraId="6088D4E2" w14:textId="77777777">
      <w:pPr>
        <w:spacing w:after="0"/>
      </w:pPr>
    </w:p>
    <w:p w:rsidR="000071D4" w:rsidP="000071D4" w:rsidRDefault="000071D4" w14:paraId="7C5BC454" w14:textId="77777777">
      <w:pPr>
        <w:spacing w:after="0"/>
        <w:ind w:left="360"/>
      </w:pPr>
      <w:r>
        <w:t>For example, the meta and text values in the FHIR resource below would not be mapped to OMOP CDM:</w:t>
      </w:r>
    </w:p>
    <w:p w:rsidRPr="00BB0922" w:rsidR="000071D4" w:rsidP="000071D4" w:rsidRDefault="000071D4" w14:paraId="6787CFBC" w14:textId="77777777">
      <w:pPr>
        <w:pBdr>
          <w:top w:val="single" w:color="DCDCDC" w:sz="6" w:space="12"/>
          <w:left w:val="single" w:color="DCDCDC" w:sz="6" w:space="12"/>
          <w:bottom w:val="single" w:color="DCDCDC" w:sz="6" w:space="12"/>
          <w:right w:val="single" w:color="DCDCDC" w:sz="6" w:space="12"/>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color="auto" w:sz="0" w:space="0" w:frame="1"/>
          <w:lang w:val="en-US"/>
        </w:rPr>
      </w:pP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990055"/>
          <w:sz w:val="18"/>
          <w:szCs w:val="18"/>
          <w:bdr w:val="none" w:color="auto" w:sz="0" w:space="0" w:frame="1"/>
          <w:lang w:val="en-US"/>
        </w:rPr>
        <w:t>"</w:t>
      </w:r>
      <w:hyperlink w:history="1" w:anchor="Condition" r:id="rId28">
        <w:r w:rsidRPr="00BB0922">
          <w:rPr>
            <w:rFonts w:ascii="Consolas" w:hAnsi="Consolas" w:cs="Consolas"/>
            <w:color w:val="006400"/>
            <w:sz w:val="18"/>
            <w:szCs w:val="18"/>
            <w:u w:val="single"/>
            <w:bdr w:val="none" w:color="auto" w:sz="0" w:space="0" w:frame="1"/>
            <w:lang w:val="en-US"/>
          </w:rPr>
          <w:t>resourceType</w:t>
        </w:r>
      </w:hyperlink>
      <w:r w:rsidRPr="00BB0922">
        <w:rPr>
          <w:rFonts w:ascii="Consolas" w:hAnsi="Consolas" w:cs="Consolas"/>
          <w:color w:val="990055"/>
          <w:sz w:val="18"/>
          <w:szCs w:val="18"/>
          <w:bdr w:val="none" w:color="auto" w:sz="0" w:space="0" w:frame="1"/>
          <w:lang w:val="en-US"/>
        </w:rPr>
        <w:t>"</w:t>
      </w: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9A6E3A"/>
          <w:sz w:val="18"/>
          <w:szCs w:val="18"/>
          <w:bdr w:val="none" w:color="auto" w:sz="0" w:space="0" w:frame="1"/>
          <w:lang w:val="en-US"/>
        </w:rPr>
        <w:t>:</w:t>
      </w: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669900"/>
          <w:sz w:val="18"/>
          <w:szCs w:val="18"/>
          <w:bdr w:val="none" w:color="auto" w:sz="0" w:space="0" w:frame="1"/>
          <w:lang w:val="en-US"/>
        </w:rPr>
        <w:t>"Condition"</w:t>
      </w:r>
      <w:r w:rsidRPr="00BB0922">
        <w:rPr>
          <w:rFonts w:ascii="Consolas" w:hAnsi="Consolas" w:cs="Consolas"/>
          <w:color w:val="999999"/>
          <w:sz w:val="18"/>
          <w:szCs w:val="18"/>
          <w:bdr w:val="none" w:color="auto" w:sz="0" w:space="0" w:frame="1"/>
          <w:lang w:val="en-US"/>
        </w:rPr>
        <w:t>,</w:t>
      </w:r>
    </w:p>
    <w:p w:rsidRPr="00BB0922" w:rsidR="000071D4" w:rsidP="000071D4" w:rsidRDefault="000071D4" w14:paraId="60395DD9" w14:textId="77777777">
      <w:pPr>
        <w:pBdr>
          <w:top w:val="single" w:color="DCDCDC" w:sz="6" w:space="12"/>
          <w:left w:val="single" w:color="DCDCDC" w:sz="6" w:space="12"/>
          <w:bottom w:val="single" w:color="DCDCDC" w:sz="6" w:space="12"/>
          <w:right w:val="single" w:color="DCDCDC" w:sz="6" w:space="12"/>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color="auto" w:sz="0" w:space="0" w:frame="1"/>
          <w:lang w:val="en-US"/>
        </w:rPr>
      </w:pP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990055"/>
          <w:sz w:val="18"/>
          <w:szCs w:val="18"/>
          <w:bdr w:val="none" w:color="auto" w:sz="0" w:space="0" w:frame="1"/>
          <w:lang w:val="en-US"/>
        </w:rPr>
        <w:t>"</w:t>
      </w:r>
      <w:hyperlink w:history="1" w:anchor="Condition.id" r:id="rId29">
        <w:r w:rsidRPr="00BB0922">
          <w:rPr>
            <w:rFonts w:ascii="Consolas" w:hAnsi="Consolas" w:cs="Consolas"/>
            <w:color w:val="006400"/>
            <w:sz w:val="18"/>
            <w:szCs w:val="18"/>
            <w:u w:val="single"/>
            <w:bdr w:val="none" w:color="auto" w:sz="0" w:space="0" w:frame="1"/>
            <w:lang w:val="en-US"/>
          </w:rPr>
          <w:t>id</w:t>
        </w:r>
      </w:hyperlink>
      <w:r w:rsidRPr="00BB0922">
        <w:rPr>
          <w:rFonts w:ascii="Consolas" w:hAnsi="Consolas" w:cs="Consolas"/>
          <w:color w:val="990055"/>
          <w:sz w:val="18"/>
          <w:szCs w:val="18"/>
          <w:bdr w:val="none" w:color="auto" w:sz="0" w:space="0" w:frame="1"/>
          <w:lang w:val="en-US"/>
        </w:rPr>
        <w:t>"</w:t>
      </w: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9A6E3A"/>
          <w:sz w:val="18"/>
          <w:szCs w:val="18"/>
          <w:bdr w:val="none" w:color="auto" w:sz="0" w:space="0" w:frame="1"/>
          <w:lang w:val="en-US"/>
        </w:rPr>
        <w:t>:</w:t>
      </w: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669900"/>
          <w:sz w:val="18"/>
          <w:szCs w:val="18"/>
          <w:bdr w:val="none" w:color="auto" w:sz="0" w:space="0" w:frame="1"/>
          <w:lang w:val="en-US"/>
        </w:rPr>
        <w:t>"us-core-condition-depression-jenny-m"</w:t>
      </w:r>
      <w:r w:rsidRPr="00BB0922">
        <w:rPr>
          <w:rFonts w:ascii="Consolas" w:hAnsi="Consolas" w:cs="Consolas"/>
          <w:color w:val="999999"/>
          <w:sz w:val="18"/>
          <w:szCs w:val="18"/>
          <w:bdr w:val="none" w:color="auto" w:sz="0" w:space="0" w:frame="1"/>
          <w:lang w:val="en-US"/>
        </w:rPr>
        <w:t>,</w:t>
      </w:r>
    </w:p>
    <w:p w:rsidRPr="00BB0922" w:rsidR="000071D4" w:rsidP="000071D4" w:rsidRDefault="000071D4" w14:paraId="13D24605" w14:textId="77777777">
      <w:pPr>
        <w:pBdr>
          <w:top w:val="single" w:color="DCDCDC" w:sz="6" w:space="12"/>
          <w:left w:val="single" w:color="DCDCDC" w:sz="6" w:space="12"/>
          <w:bottom w:val="single" w:color="DCDCDC" w:sz="6" w:space="12"/>
          <w:right w:val="single" w:color="DCDCDC" w:sz="6" w:space="12"/>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color="auto" w:sz="0" w:space="0" w:frame="1"/>
          <w:lang w:val="en-US"/>
        </w:rPr>
      </w:pPr>
      <w:r w:rsidRPr="00BB0922">
        <w:rPr>
          <w:rFonts w:ascii="Consolas" w:hAnsi="Consolas" w:cs="Consolas"/>
          <w:color w:val="000000"/>
          <w:sz w:val="18"/>
          <w:szCs w:val="18"/>
          <w:bdr w:val="none" w:color="auto" w:sz="0" w:space="0" w:frame="1"/>
          <w:lang w:val="en-US"/>
        </w:rPr>
        <w:lastRenderedPageBreak/>
        <w:t xml:space="preserve">  </w:t>
      </w:r>
      <w:r w:rsidRPr="00BB0922">
        <w:rPr>
          <w:rFonts w:ascii="Consolas" w:hAnsi="Consolas" w:cs="Consolas"/>
          <w:color w:val="990055"/>
          <w:sz w:val="18"/>
          <w:szCs w:val="18"/>
          <w:bdr w:val="none" w:color="auto" w:sz="0" w:space="0" w:frame="1"/>
          <w:lang w:val="en-US"/>
        </w:rPr>
        <w:t>"</w:t>
      </w:r>
      <w:hyperlink w:history="1" w:anchor="Condition.meta" r:id="rId30">
        <w:r w:rsidRPr="00BB0922">
          <w:rPr>
            <w:rFonts w:ascii="Consolas" w:hAnsi="Consolas" w:cs="Consolas"/>
            <w:color w:val="006400"/>
            <w:sz w:val="18"/>
            <w:szCs w:val="18"/>
            <w:u w:val="single"/>
            <w:bdr w:val="none" w:color="auto" w:sz="0" w:space="0" w:frame="1"/>
            <w:lang w:val="en-US"/>
          </w:rPr>
          <w:t>meta</w:t>
        </w:r>
      </w:hyperlink>
      <w:r w:rsidRPr="00BB0922">
        <w:rPr>
          <w:rFonts w:ascii="Consolas" w:hAnsi="Consolas" w:cs="Consolas"/>
          <w:color w:val="990055"/>
          <w:sz w:val="18"/>
          <w:szCs w:val="18"/>
          <w:bdr w:val="none" w:color="auto" w:sz="0" w:space="0" w:frame="1"/>
          <w:lang w:val="en-US"/>
        </w:rPr>
        <w:t>"</w:t>
      </w: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9A6E3A"/>
          <w:sz w:val="18"/>
          <w:szCs w:val="18"/>
          <w:bdr w:val="none" w:color="auto" w:sz="0" w:space="0" w:frame="1"/>
          <w:lang w:val="en-US"/>
        </w:rPr>
        <w:t>:</w:t>
      </w: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999999"/>
          <w:sz w:val="18"/>
          <w:szCs w:val="18"/>
          <w:bdr w:val="none" w:color="auto" w:sz="0" w:space="0" w:frame="1"/>
          <w:lang w:val="en-US"/>
        </w:rPr>
        <w:t>{</w:t>
      </w:r>
    </w:p>
    <w:p w:rsidRPr="00BB0922" w:rsidR="000071D4" w:rsidP="000071D4" w:rsidRDefault="000071D4" w14:paraId="04D4EEC8" w14:textId="77777777">
      <w:pPr>
        <w:pBdr>
          <w:top w:val="single" w:color="DCDCDC" w:sz="6" w:space="12"/>
          <w:left w:val="single" w:color="DCDCDC" w:sz="6" w:space="12"/>
          <w:bottom w:val="single" w:color="DCDCDC" w:sz="6" w:space="12"/>
          <w:right w:val="single" w:color="DCDCDC" w:sz="6" w:space="12"/>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color="auto" w:sz="0" w:space="0" w:frame="1"/>
          <w:lang w:val="en-US"/>
        </w:rPr>
      </w:pP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990055"/>
          <w:sz w:val="18"/>
          <w:szCs w:val="18"/>
          <w:bdr w:val="none" w:color="auto" w:sz="0" w:space="0" w:frame="1"/>
          <w:lang w:val="en-US"/>
        </w:rPr>
        <w:t>"</w:t>
      </w:r>
      <w:hyperlink w:history="1" w:anchor="Meta#Meta.profile" r:id="rId31">
        <w:r w:rsidRPr="00BB0922">
          <w:rPr>
            <w:rFonts w:ascii="Consolas" w:hAnsi="Consolas" w:cs="Consolas"/>
            <w:color w:val="006400"/>
            <w:sz w:val="18"/>
            <w:szCs w:val="18"/>
            <w:u w:val="single"/>
            <w:bdr w:val="none" w:color="auto" w:sz="0" w:space="0" w:frame="1"/>
            <w:lang w:val="en-US"/>
          </w:rPr>
          <w:t>profile</w:t>
        </w:r>
      </w:hyperlink>
      <w:r w:rsidRPr="00BB0922">
        <w:rPr>
          <w:rFonts w:ascii="Consolas" w:hAnsi="Consolas" w:cs="Consolas"/>
          <w:color w:val="990055"/>
          <w:sz w:val="18"/>
          <w:szCs w:val="18"/>
          <w:bdr w:val="none" w:color="auto" w:sz="0" w:space="0" w:frame="1"/>
          <w:lang w:val="en-US"/>
        </w:rPr>
        <w:t>"</w:t>
      </w: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9A6E3A"/>
          <w:sz w:val="18"/>
          <w:szCs w:val="18"/>
          <w:bdr w:val="none" w:color="auto" w:sz="0" w:space="0" w:frame="1"/>
          <w:lang w:val="en-US"/>
        </w:rPr>
        <w:t>:</w:t>
      </w: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999999"/>
          <w:sz w:val="18"/>
          <w:szCs w:val="18"/>
          <w:bdr w:val="none" w:color="auto" w:sz="0" w:space="0" w:frame="1"/>
          <w:lang w:val="en-US"/>
        </w:rPr>
        <w:t>[</w:t>
      </w:r>
    </w:p>
    <w:p w:rsidRPr="00BB0922" w:rsidR="000071D4" w:rsidP="000071D4" w:rsidRDefault="000071D4" w14:paraId="77D934A3" w14:textId="77777777">
      <w:pPr>
        <w:pBdr>
          <w:top w:val="single" w:color="DCDCDC" w:sz="6" w:space="12"/>
          <w:left w:val="single" w:color="DCDCDC" w:sz="6" w:space="12"/>
          <w:bottom w:val="single" w:color="DCDCDC" w:sz="6" w:space="12"/>
          <w:right w:val="single" w:color="DCDCDC" w:sz="6" w:space="12"/>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color="auto" w:sz="0" w:space="0" w:frame="1"/>
          <w:lang w:val="en-US"/>
        </w:rPr>
      </w:pPr>
      <w:r w:rsidRPr="00BB0922">
        <w:rPr>
          <w:rFonts w:ascii="Consolas" w:hAnsi="Consolas" w:cs="Consolas"/>
          <w:color w:val="000000"/>
          <w:sz w:val="18"/>
          <w:szCs w:val="18"/>
          <w:bdr w:val="none" w:color="auto" w:sz="0" w:space="0" w:frame="1"/>
          <w:lang w:val="en-US"/>
        </w:rPr>
        <w:t xml:space="preserve">      </w:t>
      </w:r>
      <w:hyperlink w:history="1" r:id="rId32">
        <w:r w:rsidRPr="00BB0922">
          <w:rPr>
            <w:rFonts w:ascii="Apple Color Emoji" w:hAnsi="Apple Color Emoji" w:cs="Apple Color Emoji"/>
            <w:color w:val="800000"/>
            <w:sz w:val="18"/>
            <w:szCs w:val="18"/>
            <w:u w:val="single"/>
            <w:bdr w:val="none" w:color="auto" w:sz="0" w:space="0" w:frame="1"/>
            <w:lang w:val="en-US"/>
          </w:rPr>
          <w:t>🔗</w:t>
        </w:r>
      </w:hyperlink>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669900"/>
          <w:sz w:val="18"/>
          <w:szCs w:val="18"/>
          <w:bdr w:val="none" w:color="auto" w:sz="0" w:space="0" w:frame="1"/>
          <w:lang w:val="en-US"/>
        </w:rPr>
        <w:t>"http://hl7.org/fhir/us/core/StructureDefinition/us-core-condition-problems-health-concerns"</w:t>
      </w:r>
    </w:p>
    <w:p w:rsidRPr="00BB0922" w:rsidR="000071D4" w:rsidP="000071D4" w:rsidRDefault="000071D4" w14:paraId="62C54414" w14:textId="77777777">
      <w:pPr>
        <w:pBdr>
          <w:top w:val="single" w:color="DCDCDC" w:sz="6" w:space="12"/>
          <w:left w:val="single" w:color="DCDCDC" w:sz="6" w:space="12"/>
          <w:bottom w:val="single" w:color="DCDCDC" w:sz="6" w:space="12"/>
          <w:right w:val="single" w:color="DCDCDC" w:sz="6" w:space="12"/>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color="auto" w:sz="0" w:space="0" w:frame="1"/>
          <w:lang w:val="en-US"/>
        </w:rPr>
      </w:pP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999999"/>
          <w:sz w:val="18"/>
          <w:szCs w:val="18"/>
          <w:bdr w:val="none" w:color="auto" w:sz="0" w:space="0" w:frame="1"/>
          <w:lang w:val="en-US"/>
        </w:rPr>
        <w:t>]</w:t>
      </w:r>
    </w:p>
    <w:p w:rsidRPr="00BB0922" w:rsidR="000071D4" w:rsidP="000071D4" w:rsidRDefault="000071D4" w14:paraId="44D19EA3" w14:textId="77777777">
      <w:pPr>
        <w:pBdr>
          <w:top w:val="single" w:color="DCDCDC" w:sz="6" w:space="12"/>
          <w:left w:val="single" w:color="DCDCDC" w:sz="6" w:space="12"/>
          <w:bottom w:val="single" w:color="DCDCDC" w:sz="6" w:space="12"/>
          <w:right w:val="single" w:color="DCDCDC" w:sz="6" w:space="12"/>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color="auto" w:sz="0" w:space="0" w:frame="1"/>
          <w:lang w:val="en-US"/>
        </w:rPr>
      </w:pP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999999"/>
          <w:sz w:val="18"/>
          <w:szCs w:val="18"/>
          <w:bdr w:val="none" w:color="auto" w:sz="0" w:space="0" w:frame="1"/>
          <w:lang w:val="en-US"/>
        </w:rPr>
        <w:t>},</w:t>
      </w:r>
    </w:p>
    <w:p w:rsidRPr="00BB0922" w:rsidR="000071D4" w:rsidP="000071D4" w:rsidRDefault="000071D4" w14:paraId="38BFB838" w14:textId="77777777">
      <w:pPr>
        <w:pBdr>
          <w:top w:val="single" w:color="DCDCDC" w:sz="6" w:space="12"/>
          <w:left w:val="single" w:color="DCDCDC" w:sz="6" w:space="12"/>
          <w:bottom w:val="single" w:color="DCDCDC" w:sz="6" w:space="12"/>
          <w:right w:val="single" w:color="DCDCDC" w:sz="6" w:space="12"/>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color="auto" w:sz="0" w:space="0" w:frame="1"/>
          <w:lang w:val="en-US"/>
        </w:rPr>
      </w:pP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990055"/>
          <w:sz w:val="18"/>
          <w:szCs w:val="18"/>
          <w:bdr w:val="none" w:color="auto" w:sz="0" w:space="0" w:frame="1"/>
          <w:lang w:val="en-US"/>
        </w:rPr>
        <w:t>"</w:t>
      </w:r>
      <w:hyperlink w:history="1" w:anchor="Condition.text" r:id="rId33">
        <w:r w:rsidRPr="00BB0922">
          <w:rPr>
            <w:rFonts w:ascii="Consolas" w:hAnsi="Consolas" w:cs="Consolas"/>
            <w:color w:val="006400"/>
            <w:sz w:val="18"/>
            <w:szCs w:val="18"/>
            <w:u w:val="single"/>
            <w:bdr w:val="none" w:color="auto" w:sz="0" w:space="0" w:frame="1"/>
            <w:lang w:val="en-US"/>
          </w:rPr>
          <w:t>text</w:t>
        </w:r>
      </w:hyperlink>
      <w:r w:rsidRPr="00BB0922">
        <w:rPr>
          <w:rFonts w:ascii="Consolas" w:hAnsi="Consolas" w:cs="Consolas"/>
          <w:color w:val="990055"/>
          <w:sz w:val="18"/>
          <w:szCs w:val="18"/>
          <w:bdr w:val="none" w:color="auto" w:sz="0" w:space="0" w:frame="1"/>
          <w:lang w:val="en-US"/>
        </w:rPr>
        <w:t>"</w:t>
      </w: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9A6E3A"/>
          <w:sz w:val="18"/>
          <w:szCs w:val="18"/>
          <w:bdr w:val="none" w:color="auto" w:sz="0" w:space="0" w:frame="1"/>
          <w:lang w:val="en-US"/>
        </w:rPr>
        <w:t>:</w:t>
      </w: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999999"/>
          <w:sz w:val="18"/>
          <w:szCs w:val="18"/>
          <w:bdr w:val="none" w:color="auto" w:sz="0" w:space="0" w:frame="1"/>
          <w:lang w:val="en-US"/>
        </w:rPr>
        <w:t>{</w:t>
      </w:r>
    </w:p>
    <w:p w:rsidRPr="00BB0922" w:rsidR="000071D4" w:rsidP="000071D4" w:rsidRDefault="000071D4" w14:paraId="2E0B107D" w14:textId="77777777">
      <w:pPr>
        <w:pBdr>
          <w:top w:val="single" w:color="DCDCDC" w:sz="6" w:space="12"/>
          <w:left w:val="single" w:color="DCDCDC" w:sz="6" w:space="12"/>
          <w:bottom w:val="single" w:color="DCDCDC" w:sz="6" w:space="12"/>
          <w:right w:val="single" w:color="DCDCDC" w:sz="6" w:space="12"/>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color="auto" w:sz="0" w:space="0" w:frame="1"/>
          <w:lang w:val="en-US"/>
        </w:rPr>
      </w:pP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990055"/>
          <w:sz w:val="18"/>
          <w:szCs w:val="18"/>
          <w:bdr w:val="none" w:color="auto" w:sz="0" w:space="0" w:frame="1"/>
          <w:lang w:val="en-US"/>
        </w:rPr>
        <w:t>"</w:t>
      </w:r>
      <w:hyperlink w:history="1" w:anchor="Narrative#Narrative.status" r:id="rId34">
        <w:r w:rsidRPr="00BB0922">
          <w:rPr>
            <w:rFonts w:ascii="Consolas" w:hAnsi="Consolas" w:cs="Consolas"/>
            <w:color w:val="006400"/>
            <w:sz w:val="18"/>
            <w:szCs w:val="18"/>
            <w:u w:val="single"/>
            <w:bdr w:val="none" w:color="auto" w:sz="0" w:space="0" w:frame="1"/>
            <w:lang w:val="en-US"/>
          </w:rPr>
          <w:t>status</w:t>
        </w:r>
      </w:hyperlink>
      <w:r w:rsidRPr="00BB0922">
        <w:rPr>
          <w:rFonts w:ascii="Consolas" w:hAnsi="Consolas" w:cs="Consolas"/>
          <w:color w:val="990055"/>
          <w:sz w:val="18"/>
          <w:szCs w:val="18"/>
          <w:bdr w:val="none" w:color="auto" w:sz="0" w:space="0" w:frame="1"/>
          <w:lang w:val="en-US"/>
        </w:rPr>
        <w:t>"</w:t>
      </w: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9A6E3A"/>
          <w:sz w:val="18"/>
          <w:szCs w:val="18"/>
          <w:bdr w:val="none" w:color="auto" w:sz="0" w:space="0" w:frame="1"/>
          <w:lang w:val="en-US"/>
        </w:rPr>
        <w:t>:</w:t>
      </w: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669900"/>
          <w:sz w:val="18"/>
          <w:szCs w:val="18"/>
          <w:bdr w:val="none" w:color="auto" w:sz="0" w:space="0" w:frame="1"/>
          <w:lang w:val="en-US"/>
        </w:rPr>
        <w:t>"generated"</w:t>
      </w:r>
      <w:r w:rsidRPr="00BB0922">
        <w:rPr>
          <w:rFonts w:ascii="Consolas" w:hAnsi="Consolas" w:cs="Consolas"/>
          <w:color w:val="999999"/>
          <w:sz w:val="18"/>
          <w:szCs w:val="18"/>
          <w:bdr w:val="none" w:color="auto" w:sz="0" w:space="0" w:frame="1"/>
          <w:lang w:val="en-US"/>
        </w:rPr>
        <w:t>,</w:t>
      </w:r>
    </w:p>
    <w:p w:rsidRPr="00BB0922" w:rsidR="000071D4" w:rsidP="000071D4" w:rsidRDefault="000071D4" w14:paraId="79846492" w14:textId="77777777">
      <w:pPr>
        <w:pBdr>
          <w:top w:val="single" w:color="DCDCDC" w:sz="6" w:space="12"/>
          <w:left w:val="single" w:color="DCDCDC" w:sz="6" w:space="12"/>
          <w:bottom w:val="single" w:color="DCDCDC" w:sz="6" w:space="12"/>
          <w:right w:val="single" w:color="DCDCDC" w:sz="6" w:space="12"/>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669900"/>
          <w:sz w:val="18"/>
          <w:szCs w:val="18"/>
          <w:bdr w:val="none" w:color="auto" w:sz="0" w:space="0" w:frame="1"/>
          <w:lang w:val="en-US"/>
        </w:rPr>
      </w:pP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990055"/>
          <w:sz w:val="18"/>
          <w:szCs w:val="18"/>
          <w:bdr w:val="none" w:color="auto" w:sz="0" w:space="0" w:frame="1"/>
          <w:lang w:val="en-US"/>
        </w:rPr>
        <w:t>"</w:t>
      </w:r>
      <w:hyperlink w:history="1" w:anchor="Narrative#Narrative.div" r:id="rId35">
        <w:r w:rsidRPr="00BB0922">
          <w:rPr>
            <w:rFonts w:ascii="Consolas" w:hAnsi="Consolas" w:cs="Consolas"/>
            <w:color w:val="006400"/>
            <w:sz w:val="18"/>
            <w:szCs w:val="18"/>
            <w:u w:val="single"/>
            <w:bdr w:val="none" w:color="auto" w:sz="0" w:space="0" w:frame="1"/>
            <w:lang w:val="en-US"/>
          </w:rPr>
          <w:t>div</w:t>
        </w:r>
      </w:hyperlink>
      <w:r w:rsidRPr="00BB0922">
        <w:rPr>
          <w:rFonts w:ascii="Consolas" w:hAnsi="Consolas" w:cs="Consolas"/>
          <w:color w:val="990055"/>
          <w:sz w:val="18"/>
          <w:szCs w:val="18"/>
          <w:bdr w:val="none" w:color="auto" w:sz="0" w:space="0" w:frame="1"/>
          <w:lang w:val="en-US"/>
        </w:rPr>
        <w:t>"</w:t>
      </w: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9A6E3A"/>
          <w:sz w:val="18"/>
          <w:szCs w:val="18"/>
          <w:bdr w:val="none" w:color="auto" w:sz="0" w:space="0" w:frame="1"/>
          <w:lang w:val="en-US"/>
        </w:rPr>
        <w:t>:</w:t>
      </w: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669900"/>
          <w:sz w:val="18"/>
          <w:szCs w:val="18"/>
          <w:bdr w:val="none" w:color="auto" w:sz="0" w:space="0" w:frame="1"/>
          <w:lang w:val="en-US"/>
        </w:rPr>
        <w:t>"&lt;div xmlns=\"http://www.w3.org/1999/xhtml\"&gt;&lt;p class=\"res-header-id\"&gt;&lt;b&gt;Generated Narrative: Condition us-core-condition-depression-jenny-m&lt;/b&gt;&lt;/p&gt;&lt;a name=\"us-core-condition-depression-jenny-m\"&gt; …etc… &lt;/a&gt;&lt;/p&gt;&lt;/div&gt;"</w:t>
      </w:r>
    </w:p>
    <w:p w:rsidRPr="00BB0922" w:rsidR="000071D4" w:rsidP="000071D4" w:rsidRDefault="000071D4" w14:paraId="67133B15" w14:textId="77777777">
      <w:pPr>
        <w:pBdr>
          <w:top w:val="single" w:color="DCDCDC" w:sz="6" w:space="12"/>
          <w:left w:val="single" w:color="DCDCDC" w:sz="6" w:space="12"/>
          <w:bottom w:val="single" w:color="DCDCDC" w:sz="6" w:space="12"/>
          <w:right w:val="single" w:color="DCDCDC" w:sz="6" w:space="12"/>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20"/>
          <w:szCs w:val="20"/>
          <w:lang w:val="en-US"/>
        </w:rPr>
      </w:pPr>
      <w:r w:rsidRPr="00BB0922">
        <w:rPr>
          <w:rFonts w:ascii="Consolas" w:hAnsi="Consolas" w:cs="Consolas"/>
          <w:color w:val="000000"/>
          <w:sz w:val="18"/>
          <w:szCs w:val="18"/>
          <w:bdr w:val="none" w:color="auto" w:sz="0" w:space="0" w:frame="1"/>
          <w:lang w:val="en-US"/>
        </w:rPr>
        <w:t xml:space="preserve">  </w:t>
      </w:r>
      <w:r w:rsidRPr="00BB0922">
        <w:rPr>
          <w:rFonts w:ascii="Consolas" w:hAnsi="Consolas" w:cs="Consolas"/>
          <w:color w:val="999999"/>
          <w:sz w:val="18"/>
          <w:szCs w:val="18"/>
          <w:bdr w:val="none" w:color="auto" w:sz="0" w:space="0" w:frame="1"/>
          <w:lang w:val="en-US"/>
        </w:rPr>
        <w:t>}</w:t>
      </w:r>
    </w:p>
    <w:p w:rsidR="000071D4" w:rsidRDefault="000071D4" w14:paraId="770511EB" w14:textId="77777777"/>
    <w:p w:rsidR="00DB3123" w:rsidP="009D5207" w:rsidRDefault="003E7175" w14:paraId="2CB32D1F" w14:textId="70843192">
      <w:pPr>
        <w:pStyle w:val="Heading3"/>
        <w:numPr>
          <w:ilvl w:val="2"/>
          <w:numId w:val="14"/>
        </w:numPr>
      </w:pPr>
      <w:bookmarkStart w:name="_Toc180574127" w:id="30"/>
      <w:r>
        <w:t>Title: The FHIR concept map is equivalent to the source-to-concept-map table in OMOP CDM.</w:t>
      </w:r>
      <w:bookmarkEnd w:id="30"/>
    </w:p>
    <w:p w:rsidR="00DB3123" w:rsidRDefault="00DB3123" w14:paraId="70D6BDF3" w14:textId="77777777"/>
    <w:p w:rsidR="00DB3123" w:rsidRDefault="00000000" w14:paraId="7941FC40" w14:textId="77777777">
      <w:r>
        <w:rPr>
          <w:b/>
        </w:rPr>
        <w:t>Pattern Description:</w:t>
      </w:r>
      <w:r>
        <w:t xml:space="preserve"> Code system does not exist as a standard OMOP vocabulary</w:t>
      </w:r>
    </w:p>
    <w:p w:rsidR="00DB3123" w:rsidRDefault="00000000" w14:paraId="73770F85" w14:textId="77777777">
      <w:r>
        <w:t>The implications are in the ETL and whether the implementer will first query a FHIR terminology server to parse or reference OMOP CDM staging tables for source to concept mapping.</w:t>
      </w:r>
    </w:p>
    <w:p w:rsidR="00DB3123" w:rsidRDefault="00DB3123" w14:paraId="399B4D4A" w14:textId="77777777">
      <w:bookmarkStart w:name="_26in1rg" w:colFirst="0" w:colLast="0" w:id="31"/>
      <w:bookmarkEnd w:id="31"/>
    </w:p>
    <w:p w:rsidR="00DB3123" w:rsidRDefault="00000000" w14:paraId="15F0DFFC" w14:textId="77777777">
      <w:pPr>
        <w:rPr>
          <w:b/>
        </w:rPr>
      </w:pPr>
      <w:r>
        <w:rPr>
          <w:b/>
        </w:rPr>
        <w:t>Examples:</w:t>
      </w:r>
    </w:p>
    <w:p w:rsidR="00DB3123" w:rsidRDefault="00000000" w14:paraId="54CD80B1" w14:textId="77777777">
      <w:pPr>
        <w:numPr>
          <w:ilvl w:val="0"/>
          <w:numId w:val="12"/>
        </w:numPr>
        <w:spacing w:after="120"/>
      </w:pPr>
      <w:r>
        <w:rPr>
          <w:highlight w:val="white"/>
        </w:rPr>
        <w:t>Code systems OMB Race and Ethnicity category codes do not have OMOP concept ids.</w:t>
      </w:r>
    </w:p>
    <w:p w:rsidR="00DB3123" w:rsidRDefault="00000000" w14:paraId="6ACEDE57" w14:textId="77777777">
      <w:pPr>
        <w:numPr>
          <w:ilvl w:val="0"/>
          <w:numId w:val="12"/>
        </w:numPr>
        <w:spacing w:after="120"/>
        <w:rPr>
          <w:highlight w:val="white"/>
        </w:rPr>
      </w:pPr>
      <w:r>
        <w:rPr>
          <w:highlight w:val="white"/>
        </w:rPr>
        <w:t xml:space="preserve">Many FHIR-specific code systems for which HL7 is the steward. A list of FHIR internal and external code systems can be found in the </w:t>
      </w:r>
      <w:hyperlink r:id="rId36">
        <w:r w:rsidR="00DB3123">
          <w:rPr>
            <w:i/>
            <w:color w:val="0000FF"/>
            <w:highlight w:val="white"/>
            <w:u w:val="single"/>
          </w:rPr>
          <w:t>HL7 Terminology Publication</w:t>
        </w:r>
      </w:hyperlink>
      <w:r>
        <w:rPr>
          <w:highlight w:val="white"/>
        </w:rPr>
        <w:t xml:space="preserve">. </w:t>
      </w:r>
    </w:p>
    <w:p w:rsidRPr="00500640" w:rsidR="00DB3123" w:rsidRDefault="00500640" w14:paraId="1D3499DB" w14:textId="305BE752">
      <w:pPr>
        <w:rPr>
          <w:b/>
          <w:bCs/>
        </w:rPr>
      </w:pPr>
      <w:r w:rsidRPr="00500640">
        <w:rPr>
          <w:b/>
          <w:bCs/>
        </w:rPr>
        <w:t>Recommendation Options:</w:t>
      </w:r>
    </w:p>
    <w:tbl>
      <w:tblPr>
        <w:tblStyle w:val="a"/>
        <w:tblW w:w="10800" w:type="dxa"/>
        <w:tblInd w:w="-1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510"/>
        <w:gridCol w:w="3050"/>
        <w:gridCol w:w="4240"/>
      </w:tblGrid>
      <w:tr w:rsidR="00DB3123" w:rsidTr="1A106A46" w14:paraId="5E5DA094" w14:textId="77777777">
        <w:tc>
          <w:tcPr>
            <w:tcW w:w="3510" w:type="dxa"/>
            <w:shd w:val="clear" w:color="auto" w:fill="F3F3F3"/>
            <w:tcMar>
              <w:top w:w="100" w:type="dxa"/>
              <w:left w:w="100" w:type="dxa"/>
              <w:bottom w:w="100" w:type="dxa"/>
              <w:right w:w="100" w:type="dxa"/>
            </w:tcMar>
          </w:tcPr>
          <w:p w:rsidR="00DB3123" w:rsidP="1A106A46" w:rsidRDefault="00000000" w14:paraId="05FF2FC4" w14:textId="77777777">
            <w:pPr>
              <w:widowControl w:val="0"/>
              <w:rPr>
                <w:b w:val="1"/>
                <w:bCs w:val="1"/>
                <w:lang w:val="en-US"/>
              </w:rPr>
            </w:pPr>
            <w:r w:rsidRPr="1A106A46" w:rsidR="00000000">
              <w:rPr>
                <w:b w:val="1"/>
                <w:bCs w:val="1"/>
                <w:lang w:val="en-US"/>
              </w:rPr>
              <w:t>Option</w:t>
            </w:r>
          </w:p>
        </w:tc>
        <w:tc>
          <w:tcPr>
            <w:tcW w:w="3050" w:type="dxa"/>
            <w:shd w:val="clear" w:color="auto" w:fill="F3F3F3"/>
            <w:tcMar>
              <w:top w:w="100" w:type="dxa"/>
              <w:left w:w="100" w:type="dxa"/>
              <w:bottom w:w="100" w:type="dxa"/>
              <w:right w:w="100" w:type="dxa"/>
            </w:tcMar>
          </w:tcPr>
          <w:p w:rsidR="00DB3123" w:rsidRDefault="00000000" w14:paraId="29D83770" w14:textId="77777777">
            <w:pPr>
              <w:widowControl w:val="0"/>
              <w:rPr>
                <w:b/>
              </w:rPr>
            </w:pPr>
            <w:r>
              <w:rPr>
                <w:b/>
              </w:rPr>
              <w:t>Pros</w:t>
            </w:r>
          </w:p>
        </w:tc>
        <w:tc>
          <w:tcPr>
            <w:tcW w:w="4240" w:type="dxa"/>
            <w:shd w:val="clear" w:color="auto" w:fill="F3F3F3"/>
            <w:tcMar>
              <w:top w:w="100" w:type="dxa"/>
              <w:left w:w="100" w:type="dxa"/>
              <w:bottom w:w="100" w:type="dxa"/>
              <w:right w:w="100" w:type="dxa"/>
            </w:tcMar>
          </w:tcPr>
          <w:p w:rsidR="00DB3123" w:rsidRDefault="00000000" w14:paraId="66D3973B" w14:textId="77777777">
            <w:pPr>
              <w:widowControl w:val="0"/>
              <w:rPr>
                <w:b/>
              </w:rPr>
            </w:pPr>
            <w:r>
              <w:rPr>
                <w:b/>
              </w:rPr>
              <w:t>Cons</w:t>
            </w:r>
          </w:p>
        </w:tc>
      </w:tr>
      <w:tr w:rsidR="00DB3123" w:rsidTr="1A106A46" w14:paraId="0E27FAD9" w14:textId="77777777">
        <w:tc>
          <w:tcPr>
            <w:tcW w:w="3510" w:type="dxa"/>
            <w:shd w:val="clear" w:color="auto" w:fill="auto"/>
            <w:tcMar>
              <w:top w:w="100" w:type="dxa"/>
              <w:left w:w="100" w:type="dxa"/>
              <w:bottom w:w="100" w:type="dxa"/>
              <w:right w:w="100" w:type="dxa"/>
            </w:tcMar>
          </w:tcPr>
          <w:p w:rsidR="00DB3123" w:rsidRDefault="00000000" w14:paraId="48E6280E" w14:textId="77777777">
            <w:pPr>
              <w:widowControl w:val="0"/>
            </w:pPr>
            <w:r>
              <w:t>Request to add the code system as an OMOP standard vocabulary.</w:t>
            </w:r>
          </w:p>
        </w:tc>
        <w:tc>
          <w:tcPr>
            <w:tcW w:w="3050" w:type="dxa"/>
            <w:shd w:val="clear" w:color="auto" w:fill="auto"/>
            <w:tcMar>
              <w:top w:w="100" w:type="dxa"/>
              <w:left w:w="100" w:type="dxa"/>
              <w:bottom w:w="100" w:type="dxa"/>
              <w:right w:w="100" w:type="dxa"/>
            </w:tcMar>
          </w:tcPr>
          <w:p w:rsidR="00DB3123" w:rsidRDefault="00000000" w14:paraId="409B7634" w14:textId="77777777">
            <w:pPr>
              <w:widowControl w:val="0"/>
            </w:pPr>
            <w:r>
              <w:t>No FHIR concept map needed.</w:t>
            </w:r>
          </w:p>
        </w:tc>
        <w:tc>
          <w:tcPr>
            <w:tcW w:w="4240" w:type="dxa"/>
            <w:shd w:val="clear" w:color="auto" w:fill="auto"/>
            <w:tcMar>
              <w:top w:w="100" w:type="dxa"/>
              <w:left w:w="100" w:type="dxa"/>
              <w:bottom w:w="100" w:type="dxa"/>
              <w:right w:w="100" w:type="dxa"/>
            </w:tcMar>
          </w:tcPr>
          <w:p w:rsidR="00DB3123" w:rsidRDefault="00000000" w14:paraId="27128FEB" w14:textId="77777777">
            <w:pPr>
              <w:widowControl w:val="0"/>
            </w:pPr>
            <w:r>
              <w:t xml:space="preserve">Slow process. </w:t>
            </w:r>
          </w:p>
        </w:tc>
      </w:tr>
      <w:tr w:rsidR="00DB3123" w:rsidTr="1A106A46" w14:paraId="30137E37" w14:textId="77777777">
        <w:tc>
          <w:tcPr>
            <w:tcW w:w="3510" w:type="dxa"/>
            <w:shd w:val="clear" w:color="auto" w:fill="auto"/>
            <w:tcMar>
              <w:top w:w="100" w:type="dxa"/>
              <w:left w:w="100" w:type="dxa"/>
              <w:bottom w:w="100" w:type="dxa"/>
              <w:right w:w="100" w:type="dxa"/>
            </w:tcMar>
          </w:tcPr>
          <w:p w:rsidR="00DB3123" w:rsidRDefault="00000000" w14:paraId="2ECF0D75" w14:textId="77777777">
            <w:pPr>
              <w:widowControl w:val="0"/>
            </w:pPr>
            <w:r w:rsidRPr="1A106A46" w:rsidR="00000000">
              <w:rPr>
                <w:lang w:val="en-US"/>
              </w:rPr>
              <w:t xml:space="preserve">OMOP ETL performs </w:t>
            </w:r>
            <w:r w:rsidRPr="1A106A46" w:rsidR="00000000">
              <w:rPr>
                <w:lang w:val="en-US"/>
              </w:rPr>
              <w:t>cross-walk</w:t>
            </w:r>
            <w:r w:rsidRPr="1A106A46" w:rsidR="00000000">
              <w:rPr>
                <w:lang w:val="en-US"/>
              </w:rPr>
              <w:t xml:space="preserve"> mapping;</w:t>
            </w:r>
          </w:p>
          <w:p w:rsidR="00DB3123" w:rsidP="1A106A46" w:rsidRDefault="00000000" w14:paraId="584404F0" w14:textId="77777777">
            <w:pPr>
              <w:widowControl w:val="0"/>
              <w:rPr>
                <w:rFonts w:ascii="Calibri" w:hAnsi="Calibri" w:eastAsia="Calibri" w:cs="Calibri"/>
                <w:lang w:val="en-US"/>
              </w:rPr>
            </w:pPr>
            <w:r w:rsidRPr="1A106A46" w:rsidR="00000000">
              <w:rPr>
                <w:lang w:val="en-US"/>
              </w:rPr>
              <w:t xml:space="preserve">Populates </w:t>
            </w:r>
            <w:r w:rsidRPr="1A106A46" w:rsidR="00000000">
              <w:rPr>
                <w:rFonts w:ascii="Calibri" w:hAnsi="Calibri" w:eastAsia="Calibri" w:cs="Calibri"/>
                <w:lang w:val="en-US"/>
              </w:rPr>
              <w:t>source_to_concept_map</w:t>
            </w:r>
          </w:p>
        </w:tc>
        <w:tc>
          <w:tcPr>
            <w:tcW w:w="3050" w:type="dxa"/>
            <w:shd w:val="clear" w:color="auto" w:fill="auto"/>
            <w:tcMar>
              <w:top w:w="100" w:type="dxa"/>
              <w:left w:w="100" w:type="dxa"/>
              <w:bottom w:w="100" w:type="dxa"/>
              <w:right w:w="100" w:type="dxa"/>
            </w:tcMar>
          </w:tcPr>
          <w:p w:rsidR="00DB3123" w:rsidRDefault="00000000" w14:paraId="447E574F" w14:textId="77777777">
            <w:pPr>
              <w:widowControl w:val="0"/>
            </w:pPr>
            <w:r>
              <w:t xml:space="preserve">Less mapping burden on FHIR implementation - preserves existing concepts </w:t>
            </w:r>
          </w:p>
        </w:tc>
        <w:tc>
          <w:tcPr>
            <w:tcW w:w="4240" w:type="dxa"/>
            <w:shd w:val="clear" w:color="auto" w:fill="auto"/>
            <w:tcMar>
              <w:top w:w="100" w:type="dxa"/>
              <w:left w:w="100" w:type="dxa"/>
              <w:bottom w:w="100" w:type="dxa"/>
              <w:right w:w="100" w:type="dxa"/>
            </w:tcMar>
          </w:tcPr>
          <w:p w:rsidR="00DB3123" w:rsidRDefault="00000000" w14:paraId="3DE84FA9" w14:textId="77777777">
            <w:pPr>
              <w:widowControl w:val="0"/>
            </w:pPr>
            <w:r>
              <w:t>More mapping burden on the OMOP ETL;</w:t>
            </w:r>
          </w:p>
          <w:p w:rsidR="00DB3123" w:rsidRDefault="00000000" w14:paraId="1444D7B2" w14:textId="77777777">
            <w:pPr>
              <w:widowControl w:val="0"/>
            </w:pPr>
            <w:r w:rsidRPr="1A106A46" w:rsidR="00000000">
              <w:rPr>
                <w:lang w:val="en-US"/>
              </w:rPr>
              <w:t xml:space="preserve">Process: </w:t>
            </w:r>
            <w:r w:rsidRPr="1A106A46" w:rsidR="00000000">
              <w:rPr>
                <w:lang w:val="en-US"/>
              </w:rPr>
              <w:t>Submit</w:t>
            </w:r>
            <w:r w:rsidRPr="1A106A46" w:rsidR="00000000">
              <w:rPr>
                <w:lang w:val="en-US"/>
              </w:rPr>
              <w:t xml:space="preserve"> the concept map to populate </w:t>
            </w:r>
            <w:r w:rsidRPr="1A106A46" w:rsidR="00000000">
              <w:rPr>
                <w:rFonts w:ascii="Calibri" w:hAnsi="Calibri" w:eastAsia="Calibri" w:cs="Calibri"/>
                <w:lang w:val="en-US"/>
              </w:rPr>
              <w:t>source_to_concept_map</w:t>
            </w:r>
            <w:r w:rsidRPr="1A106A46" w:rsidR="00000000">
              <w:rPr>
                <w:lang w:val="en-US"/>
              </w:rPr>
              <w:t xml:space="preserve"> table; </w:t>
            </w:r>
          </w:p>
        </w:tc>
      </w:tr>
      <w:tr w:rsidR="00DB3123" w:rsidTr="1A106A46" w14:paraId="1D09D138" w14:textId="77777777">
        <w:tc>
          <w:tcPr>
            <w:tcW w:w="3510" w:type="dxa"/>
            <w:shd w:val="clear" w:color="auto" w:fill="auto"/>
            <w:tcMar>
              <w:top w:w="100" w:type="dxa"/>
              <w:left w:w="100" w:type="dxa"/>
              <w:bottom w:w="100" w:type="dxa"/>
              <w:right w:w="100" w:type="dxa"/>
            </w:tcMar>
          </w:tcPr>
          <w:p w:rsidR="00DB3123" w:rsidRDefault="00000000" w14:paraId="76DDC072" w14:textId="77777777">
            <w:pPr>
              <w:widowControl w:val="0"/>
            </w:pPr>
            <w:r>
              <w:lastRenderedPageBreak/>
              <w:t xml:space="preserve">Create a FHIR concept map and implementation sends the OMOP </w:t>
            </w:r>
            <w:r>
              <w:rPr>
                <w:rFonts w:ascii="Calibri" w:hAnsi="Calibri" w:eastAsia="Calibri" w:cs="Calibri"/>
              </w:rPr>
              <w:t>concept_id</w:t>
            </w:r>
          </w:p>
        </w:tc>
        <w:tc>
          <w:tcPr>
            <w:tcW w:w="3050" w:type="dxa"/>
            <w:shd w:val="clear" w:color="auto" w:fill="auto"/>
            <w:tcMar>
              <w:top w:w="100" w:type="dxa"/>
              <w:left w:w="100" w:type="dxa"/>
              <w:bottom w:w="100" w:type="dxa"/>
              <w:right w:w="100" w:type="dxa"/>
            </w:tcMar>
          </w:tcPr>
          <w:p w:rsidR="00DB3123" w:rsidRDefault="00000000" w14:paraId="342CC5A8" w14:textId="77777777">
            <w:pPr>
              <w:widowControl w:val="0"/>
            </w:pPr>
            <w:r>
              <w:t>Less mapping burden on OMOP ETL</w:t>
            </w:r>
          </w:p>
        </w:tc>
        <w:tc>
          <w:tcPr>
            <w:tcW w:w="4240" w:type="dxa"/>
            <w:shd w:val="clear" w:color="auto" w:fill="auto"/>
            <w:tcMar>
              <w:top w:w="100" w:type="dxa"/>
              <w:left w:w="100" w:type="dxa"/>
              <w:bottom w:w="100" w:type="dxa"/>
              <w:right w:w="100" w:type="dxa"/>
            </w:tcMar>
          </w:tcPr>
          <w:p w:rsidR="00DB3123" w:rsidRDefault="00000000" w14:paraId="34A79B9E" w14:textId="77777777">
            <w:pPr>
              <w:widowControl w:val="0"/>
            </w:pPr>
            <w:r>
              <w:t>More mapping burden on the FHIR implementation</w:t>
            </w:r>
          </w:p>
        </w:tc>
      </w:tr>
      <w:tr w:rsidR="00DB3123" w:rsidTr="1A106A46" w14:paraId="2C9663C7" w14:textId="77777777">
        <w:tc>
          <w:tcPr>
            <w:tcW w:w="3510" w:type="dxa"/>
            <w:shd w:val="clear" w:color="auto" w:fill="auto"/>
            <w:tcMar>
              <w:top w:w="100" w:type="dxa"/>
              <w:left w:w="100" w:type="dxa"/>
              <w:bottom w:w="100" w:type="dxa"/>
              <w:right w:w="100" w:type="dxa"/>
            </w:tcMar>
          </w:tcPr>
          <w:p w:rsidR="00DB3123" w:rsidRDefault="00000000" w14:paraId="1CAC1C80" w14:textId="77777777">
            <w:pPr>
              <w:widowControl w:val="0"/>
            </w:pPr>
            <w:r>
              <w:t>Represent as an uncoded term with no OMOP concept_id.</w:t>
            </w:r>
          </w:p>
        </w:tc>
        <w:tc>
          <w:tcPr>
            <w:tcW w:w="3050" w:type="dxa"/>
            <w:shd w:val="clear" w:color="auto" w:fill="auto"/>
            <w:tcMar>
              <w:top w:w="100" w:type="dxa"/>
              <w:left w:w="100" w:type="dxa"/>
              <w:bottom w:w="100" w:type="dxa"/>
              <w:right w:w="100" w:type="dxa"/>
            </w:tcMar>
          </w:tcPr>
          <w:p w:rsidR="00DB3123" w:rsidRDefault="00000000" w14:paraId="11CE1519" w14:textId="77777777">
            <w:pPr>
              <w:widowControl w:val="0"/>
            </w:pPr>
            <w:r>
              <w:t>No lost data, even if it is unstructured.</w:t>
            </w:r>
          </w:p>
        </w:tc>
        <w:tc>
          <w:tcPr>
            <w:tcW w:w="4240" w:type="dxa"/>
            <w:shd w:val="clear" w:color="auto" w:fill="auto"/>
            <w:tcMar>
              <w:top w:w="100" w:type="dxa"/>
              <w:left w:w="100" w:type="dxa"/>
              <w:bottom w:w="100" w:type="dxa"/>
              <w:right w:w="100" w:type="dxa"/>
            </w:tcMar>
          </w:tcPr>
          <w:p w:rsidR="00DB3123" w:rsidRDefault="00000000" w14:paraId="2A0C1535" w14:textId="77777777">
            <w:pPr>
              <w:widowControl w:val="0"/>
            </w:pPr>
            <w:r w:rsidRPr="1A106A46" w:rsidR="00000000">
              <w:rPr>
                <w:lang w:val="en-US"/>
              </w:rPr>
              <w:t xml:space="preserve">Data </w:t>
            </w:r>
            <w:r w:rsidRPr="1A106A46" w:rsidR="00000000">
              <w:rPr>
                <w:lang w:val="en-US"/>
              </w:rPr>
              <w:t>lossiness</w:t>
            </w:r>
            <w:r w:rsidRPr="1A106A46" w:rsidR="00000000">
              <w:rPr>
                <w:lang w:val="en-US"/>
              </w:rPr>
              <w:t>; potential errors of omission if cohort definition does not handle non-standard terms.</w:t>
            </w:r>
          </w:p>
        </w:tc>
      </w:tr>
      <w:tr w:rsidR="00DB3123" w:rsidTr="1A106A46" w14:paraId="7BE2D454" w14:textId="77777777">
        <w:tc>
          <w:tcPr>
            <w:tcW w:w="3510" w:type="dxa"/>
            <w:shd w:val="clear" w:color="auto" w:fill="auto"/>
            <w:tcMar>
              <w:top w:w="100" w:type="dxa"/>
              <w:left w:w="100" w:type="dxa"/>
              <w:bottom w:w="100" w:type="dxa"/>
              <w:right w:w="100" w:type="dxa"/>
            </w:tcMar>
          </w:tcPr>
          <w:p w:rsidR="00DB3123" w:rsidRDefault="00000000" w14:paraId="207E94BF" w14:textId="77777777">
            <w:pPr>
              <w:widowControl w:val="0"/>
            </w:pPr>
            <w:r>
              <w:t>Request addition to the HL7 Healthcare Terminology Authority (HTA).</w:t>
            </w:r>
          </w:p>
        </w:tc>
        <w:tc>
          <w:tcPr>
            <w:tcW w:w="3050" w:type="dxa"/>
            <w:shd w:val="clear" w:color="auto" w:fill="auto"/>
            <w:tcMar>
              <w:top w:w="100" w:type="dxa"/>
              <w:left w:w="100" w:type="dxa"/>
              <w:bottom w:w="100" w:type="dxa"/>
              <w:right w:w="100" w:type="dxa"/>
            </w:tcMar>
          </w:tcPr>
          <w:p w:rsidR="00DB3123" w:rsidRDefault="00000000" w14:paraId="331D39DB" w14:textId="77777777">
            <w:pPr>
              <w:widowControl w:val="0"/>
            </w:pPr>
            <w:r>
              <w:t>Some alignment through vocabulary</w:t>
            </w:r>
          </w:p>
        </w:tc>
        <w:tc>
          <w:tcPr>
            <w:tcW w:w="4240" w:type="dxa"/>
            <w:shd w:val="clear" w:color="auto" w:fill="auto"/>
            <w:tcMar>
              <w:top w:w="100" w:type="dxa"/>
              <w:left w:w="100" w:type="dxa"/>
              <w:bottom w:w="100" w:type="dxa"/>
              <w:right w:w="100" w:type="dxa"/>
            </w:tcMar>
          </w:tcPr>
          <w:p w:rsidR="00DB3123" w:rsidRDefault="00000000" w14:paraId="03415191" w14:textId="77777777">
            <w:pPr>
              <w:widowControl w:val="0"/>
            </w:pPr>
            <w:r>
              <w:t>Slow process.</w:t>
            </w:r>
          </w:p>
        </w:tc>
      </w:tr>
    </w:tbl>
    <w:p w:rsidR="00DB3123" w:rsidRDefault="00DB3123" w14:paraId="47F8A49C" w14:textId="77777777"/>
    <w:p w:rsidR="00DB3123" w:rsidRDefault="00000000" w14:paraId="28CFDC73" w14:textId="77777777">
      <w:r w:rsidRPr="1A106A46" w:rsidR="00000000">
        <w:rPr>
          <w:lang w:val="en-US"/>
        </w:rPr>
        <w:t>Comment: &lt;</w:t>
      </w:r>
      <w:r w:rsidRPr="1A106A46" w:rsidR="00000000">
        <w:rPr>
          <w:i w:val="1"/>
          <w:iCs w:val="1"/>
          <w:lang w:val="en-US"/>
        </w:rPr>
        <w:t>refer to THEMIS or the Book of OHDSI section on handling non-standard concepts</w:t>
      </w:r>
      <w:r w:rsidRPr="1A106A46" w:rsidR="00000000">
        <w:rPr>
          <w:lang w:val="en-US"/>
        </w:rPr>
        <w:t xml:space="preserve">&gt;. As a best practice, </w:t>
      </w:r>
      <w:r w:rsidRPr="1A106A46" w:rsidR="00000000">
        <w:rPr>
          <w:lang w:val="en-US"/>
        </w:rPr>
        <w:t>identify</w:t>
      </w:r>
      <w:r w:rsidRPr="1A106A46" w:rsidR="00000000">
        <w:rPr>
          <w:lang w:val="en-US"/>
        </w:rPr>
        <w:t xml:space="preserve"> if the non-standard concept has a mapping to an OMOP standard concept. This can be searched in Athena.</w:t>
      </w:r>
    </w:p>
    <w:p w:rsidR="00DB3123" w:rsidRDefault="00000000" w14:paraId="4948F135" w14:textId="77777777">
      <w:pPr>
        <w:rPr>
          <w:b/>
        </w:rPr>
      </w:pPr>
      <w:r>
        <w:rPr>
          <w:b/>
        </w:rPr>
        <w:t>Example:</w:t>
      </w:r>
    </w:p>
    <w:p w:rsidR="00DB3123" w:rsidRDefault="00000000" w14:paraId="0E5A5865" w14:textId="77777777">
      <w:r>
        <w:t>Scenario: you are mapping from FHIR to OMOP for gender identity, which has the following value set:</w:t>
      </w:r>
    </w:p>
    <w:p w:rsidR="00DB3123" w:rsidRDefault="00DB3123" w14:paraId="3AFDE1E0" w14:textId="77777777">
      <w:pPr>
        <w:numPr>
          <w:ilvl w:val="0"/>
          <w:numId w:val="10"/>
        </w:numPr>
        <w:spacing w:after="0"/>
      </w:pPr>
      <w:hyperlink r:id="rId37">
        <w:r>
          <w:rPr>
            <w:color w:val="1155CC"/>
            <w:u w:val="single"/>
          </w:rPr>
          <w:t>https://terminology.hl7.org/5.5.0/ValueSet-gender-identity.html</w:t>
        </w:r>
      </w:hyperlink>
      <w:r>
        <w:t xml:space="preserve"> </w:t>
      </w:r>
    </w:p>
    <w:p w:rsidR="00DB3123" w:rsidRDefault="00000000" w14:paraId="38CF1748" w14:textId="77777777">
      <w:pPr>
        <w:numPr>
          <w:ilvl w:val="0"/>
          <w:numId w:val="10"/>
        </w:numPr>
      </w:pPr>
      <w:r>
        <w:rPr>
          <w:noProof/>
        </w:rPr>
        <w:drawing>
          <wp:inline distT="114300" distB="114300" distL="114300" distR="114300" wp14:anchorId="1C278A66" wp14:editId="33F52DF7">
            <wp:extent cx="3386138" cy="111428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3386138" cy="1114288"/>
                    </a:xfrm>
                    <a:prstGeom prst="rect">
                      <a:avLst/>
                    </a:prstGeom>
                    <a:ln/>
                  </pic:spPr>
                </pic:pic>
              </a:graphicData>
            </a:graphic>
          </wp:inline>
        </w:drawing>
      </w:r>
    </w:p>
    <w:p w:rsidR="00DB3123" w:rsidRDefault="00DB3123" w14:paraId="7BBCF4E0" w14:textId="77777777"/>
    <w:p w:rsidR="00DB3123" w:rsidRDefault="00000000" w14:paraId="1B0B3FC5" w14:textId="77777777">
      <w:r>
        <w:t xml:space="preserve">Term: Identifies as female gender with the </w:t>
      </w:r>
      <w:hyperlink r:id="rId39">
        <w:r w:rsidR="00DB3123">
          <w:rPr>
            <w:color w:val="1155CC"/>
            <w:u w:val="single"/>
          </w:rPr>
          <w:t>SNOMED code 446141000124107</w:t>
        </w:r>
      </w:hyperlink>
      <w:r>
        <w:t xml:space="preserve"> has two concepts</w:t>
      </w:r>
    </w:p>
    <w:p w:rsidR="00DB3123" w:rsidRDefault="00000000" w14:paraId="199A2EED" w14:textId="77777777">
      <w:r>
        <w:rPr>
          <w:noProof/>
        </w:rPr>
        <w:drawing>
          <wp:inline distT="114300" distB="114300" distL="114300" distR="114300" wp14:anchorId="5FF13E6F" wp14:editId="44F52322">
            <wp:extent cx="6858000" cy="1257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6858000" cy="1257300"/>
                    </a:xfrm>
                    <a:prstGeom prst="rect">
                      <a:avLst/>
                    </a:prstGeom>
                    <a:ln/>
                  </pic:spPr>
                </pic:pic>
              </a:graphicData>
            </a:graphic>
          </wp:inline>
        </w:drawing>
      </w:r>
    </w:p>
    <w:p w:rsidR="00DB3123" w:rsidRDefault="00000000" w14:paraId="4B070314" w14:textId="77777777">
      <w:r w:rsidRPr="1A106A46" w:rsidR="00000000">
        <w:rPr>
          <w:lang w:val="en-US"/>
        </w:rPr>
        <w:t xml:space="preserve">In the context of SNOMED-CT, this is a standard concept linked to </w:t>
      </w:r>
      <w:r w:rsidRPr="1A106A46" w:rsidR="00000000">
        <w:rPr>
          <w:lang w:val="en-US"/>
        </w:rPr>
        <w:t>a domain</w:t>
      </w:r>
      <w:r w:rsidRPr="1A106A46" w:rsidR="00000000">
        <w:rPr>
          <w:lang w:val="en-US"/>
        </w:rPr>
        <w:t xml:space="preserve"> of Observation. However, note that if you were using Nebraska Lexicon as your source, then the concept is non-</w:t>
      </w:r>
      <w:r w:rsidRPr="1A106A46" w:rsidR="00000000">
        <w:rPr>
          <w:lang w:val="en-US"/>
        </w:rPr>
        <w:t>standard with a domain of Condition. You would need to use the OHDSI OMOP ontology-related tables to 1) check if there is a non-standard to standard OMOP concept.</w:t>
      </w:r>
    </w:p>
    <w:p w:rsidR="00DB3123" w:rsidRDefault="00000000" w14:paraId="670DECF5" w14:textId="77777777">
      <w:r>
        <w:rPr>
          <w:noProof/>
        </w:rPr>
        <w:drawing>
          <wp:inline distT="114300" distB="114300" distL="114300" distR="114300" wp14:anchorId="0B519E08" wp14:editId="552841BE">
            <wp:extent cx="5796915" cy="214968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5796915" cy="2149689"/>
                    </a:xfrm>
                    <a:prstGeom prst="rect">
                      <a:avLst/>
                    </a:prstGeom>
                    <a:ln/>
                  </pic:spPr>
                </pic:pic>
              </a:graphicData>
            </a:graphic>
          </wp:inline>
        </w:drawing>
      </w:r>
    </w:p>
    <w:p w:rsidR="00DB3123" w:rsidRDefault="00DB3123" w14:paraId="1C4852EA" w14:textId="77777777"/>
    <w:p w:rsidR="00DB3123" w:rsidP="009D5207" w:rsidRDefault="00000000" w14:paraId="1DA1A1AB" w14:textId="77777777">
      <w:pPr>
        <w:pStyle w:val="Heading3"/>
        <w:numPr>
          <w:ilvl w:val="2"/>
          <w:numId w:val="14"/>
        </w:numPr>
      </w:pPr>
      <w:bookmarkStart w:name="_Toc180574128" w:id="32"/>
      <w:r>
        <w:t>Aligning FHIR and OMOP statuses</w:t>
      </w:r>
      <w:bookmarkEnd w:id="32"/>
    </w:p>
    <w:p w:rsidR="00DB3123" w:rsidRDefault="003E7175" w14:paraId="5CC3DB9C" w14:textId="33540CFA">
      <w:r w:rsidRPr="1A106A46" w:rsidR="003E7175">
        <w:rPr>
          <w:b w:val="1"/>
          <w:bCs w:val="1"/>
          <w:lang w:val="en-US"/>
        </w:rPr>
        <w:t>Pattern Description:</w:t>
      </w:r>
      <w:r w:rsidRPr="1A106A46" w:rsidR="003E7175">
        <w:rPr>
          <w:lang w:val="en-US"/>
        </w:rPr>
        <w:t xml:space="preserve"> The notion of a </w:t>
      </w:r>
      <w:r w:rsidRPr="1A106A46" w:rsidR="003E7175">
        <w:rPr>
          <w:i w:val="1"/>
          <w:iCs w:val="1"/>
          <w:lang w:val="en-US"/>
        </w:rPr>
        <w:t>status</w:t>
      </w:r>
      <w:r w:rsidRPr="1A106A46" w:rsidR="003E7175">
        <w:rPr>
          <w:lang w:val="en-US"/>
        </w:rPr>
        <w:t xml:space="preserve"> in FHIR is </w:t>
      </w:r>
      <w:r w:rsidRPr="1A106A46" w:rsidR="003E7175">
        <w:rPr>
          <w:lang w:val="en-US"/>
        </w:rPr>
        <w:t>not the same as</w:t>
      </w:r>
      <w:r w:rsidRPr="1A106A46" w:rsidR="003E7175">
        <w:rPr>
          <w:lang w:val="en-US"/>
        </w:rPr>
        <w:t xml:space="preserve"> a </w:t>
      </w:r>
      <w:r w:rsidRPr="1A106A46" w:rsidR="003E7175">
        <w:rPr>
          <w:i w:val="1"/>
          <w:iCs w:val="1"/>
          <w:lang w:val="en-US"/>
        </w:rPr>
        <w:t>status</w:t>
      </w:r>
      <w:r w:rsidRPr="1A106A46" w:rsidR="003E7175">
        <w:rPr>
          <w:lang w:val="en-US"/>
        </w:rPr>
        <w:t xml:space="preserve"> in the OMOP CDM. </w:t>
      </w:r>
    </w:p>
    <w:p w:rsidR="00DB3123" w:rsidRDefault="00000000" w14:paraId="60CCDC3E" w14:textId="77777777">
      <w:pPr>
        <w:rPr>
          <w:b/>
        </w:rPr>
      </w:pPr>
      <w:r>
        <w:rPr>
          <w:b/>
        </w:rPr>
        <w:t>Examples:</w:t>
      </w:r>
    </w:p>
    <w:p w:rsidR="00DB3123" w:rsidRDefault="00000000" w14:paraId="2E2A17EE" w14:textId="77777777">
      <w:pPr>
        <w:numPr>
          <w:ilvl w:val="0"/>
          <w:numId w:val="8"/>
        </w:numPr>
        <w:rPr/>
      </w:pPr>
      <w:r w:rsidRPr="1A106A46" w:rsidR="00000000">
        <w:rPr>
          <w:lang w:val="en-US"/>
        </w:rPr>
        <w:t xml:space="preserve">FHIR </w:t>
      </w:r>
      <w:r w:rsidRPr="1A106A46" w:rsidR="00000000">
        <w:rPr>
          <w:rFonts w:ascii="Calibri" w:hAnsi="Calibri" w:eastAsia="Calibri" w:cs="Calibri"/>
          <w:lang w:val="en-US"/>
        </w:rPr>
        <w:t>Condition.clinicalStatus</w:t>
      </w:r>
      <w:r w:rsidRPr="1A106A46" w:rsidR="00000000">
        <w:rPr>
          <w:lang w:val="en-US"/>
        </w:rPr>
        <w:t xml:space="preserve"> is bound to the HL7 </w:t>
      </w:r>
      <w:hyperlink r:id="R73561f91e6304a9d">
        <w:r w:rsidRPr="1A106A46" w:rsidR="00DB3123">
          <w:rPr>
            <w:rFonts w:ascii="Calibri" w:hAnsi="Calibri" w:eastAsia="Calibri" w:cs="Calibri"/>
            <w:color w:val="1155CC"/>
            <w:u w:val="single"/>
            <w:lang w:val="en-US"/>
          </w:rPr>
          <w:t>condition-clinical</w:t>
        </w:r>
      </w:hyperlink>
      <w:r w:rsidRPr="1A106A46" w:rsidR="00000000">
        <w:rPr>
          <w:rFonts w:ascii="Calibri" w:hAnsi="Calibri" w:eastAsia="Calibri" w:cs="Calibri"/>
          <w:lang w:val="en-US"/>
        </w:rPr>
        <w:t xml:space="preserve"> </w:t>
      </w:r>
      <w:r w:rsidRPr="1A106A46" w:rsidR="00000000">
        <w:rPr>
          <w:lang w:val="en-US"/>
        </w:rPr>
        <w:t xml:space="preserve">code system which </w:t>
      </w:r>
      <w:r w:rsidRPr="1A106A46" w:rsidR="00000000">
        <w:rPr>
          <w:lang w:val="en-US"/>
        </w:rPr>
        <w:t>contains</w:t>
      </w:r>
      <w:r w:rsidRPr="1A106A46" w:rsidR="00000000">
        <w:rPr>
          <w:lang w:val="en-US"/>
        </w:rPr>
        <w:t xml:space="preserve"> codes that have no concept equivalent in OMOP.</w:t>
      </w:r>
    </w:p>
    <w:p w:rsidR="00A02683" w:rsidP="00A02683" w:rsidRDefault="00000000" w14:paraId="62BE5629" w14:textId="77777777">
      <w:pPr>
        <w:numPr>
          <w:ilvl w:val="0"/>
          <w:numId w:val="8"/>
        </w:numPr>
        <w:rPr/>
      </w:pPr>
      <w:r w:rsidRPr="1A106A46" w:rsidR="00000000">
        <w:rPr>
          <w:lang w:val="en-US"/>
        </w:rPr>
        <w:t xml:space="preserve">FHIR </w:t>
      </w:r>
      <w:r w:rsidRPr="1A106A46" w:rsidR="00000000">
        <w:rPr>
          <w:rFonts w:ascii="Calibri" w:hAnsi="Calibri" w:eastAsia="Calibri" w:cs="Calibri"/>
          <w:lang w:val="en-US"/>
        </w:rPr>
        <w:t>MedicationRequest.status</w:t>
      </w:r>
      <w:r w:rsidRPr="1A106A46" w:rsidR="00000000">
        <w:rPr>
          <w:lang w:val="en-US"/>
        </w:rPr>
        <w:t xml:space="preserve"> is bound to the HL7 </w:t>
      </w:r>
      <w:hyperlink r:id="Raf32d25483874b9a">
        <w:r w:rsidRPr="1A106A46" w:rsidR="00DB3123">
          <w:rPr>
            <w:rFonts w:ascii="Calibri" w:hAnsi="Calibri" w:eastAsia="Calibri" w:cs="Calibri"/>
            <w:color w:val="1155CC"/>
            <w:u w:val="single"/>
            <w:lang w:val="en-US"/>
          </w:rPr>
          <w:t>medicationrequest-status</w:t>
        </w:r>
      </w:hyperlink>
      <w:r w:rsidRPr="1A106A46" w:rsidR="00000000">
        <w:rPr>
          <w:rFonts w:ascii="Calibri" w:hAnsi="Calibri" w:eastAsia="Calibri" w:cs="Calibri"/>
          <w:lang w:val="en-US"/>
        </w:rPr>
        <w:t xml:space="preserve"> </w:t>
      </w:r>
      <w:r w:rsidRPr="1A106A46" w:rsidR="00000000">
        <w:rPr>
          <w:lang w:val="en-US"/>
        </w:rPr>
        <w:t xml:space="preserve">code system and </w:t>
      </w:r>
      <w:r w:rsidRPr="1A106A46" w:rsidR="00000000">
        <w:rPr>
          <w:lang w:val="en-US"/>
        </w:rPr>
        <w:t>contains</w:t>
      </w:r>
      <w:r w:rsidRPr="1A106A46" w:rsidR="00000000">
        <w:rPr>
          <w:lang w:val="en-US"/>
        </w:rPr>
        <w:t xml:space="preserve"> codes that have no concept equivalent in OMOP.</w:t>
      </w:r>
      <w:r w:rsidRPr="1A106A46" w:rsidR="00A02683">
        <w:rPr>
          <w:lang w:val="en-US"/>
        </w:rPr>
        <w:t xml:space="preserve"> </w:t>
      </w:r>
    </w:p>
    <w:p w:rsidR="00A02683" w:rsidP="00A02683" w:rsidRDefault="00A02683" w14:paraId="5224219D" w14:textId="052CF30E">
      <w:pPr>
        <w:numPr>
          <w:ilvl w:val="0"/>
          <w:numId w:val="8"/>
        </w:numPr>
      </w:pPr>
      <w:r>
        <w:t>We talked about loading only status completed to omop</w:t>
      </w:r>
    </w:p>
    <w:p w:rsidR="00DB3123" w:rsidRDefault="00DB3123" w14:paraId="2B1AD5DA" w14:textId="77777777"/>
    <w:p w:rsidRPr="003E7175" w:rsidR="00DB3123" w:rsidRDefault="003E7175" w14:paraId="3F8AD9E5" w14:textId="0C90C28B">
      <w:pPr>
        <w:rPr>
          <w:b/>
          <w:bCs/>
        </w:rPr>
      </w:pPr>
      <w:r w:rsidRPr="003E7175">
        <w:rPr>
          <w:b/>
          <w:bCs/>
        </w:rPr>
        <w:t>Recommendation Options:</w:t>
      </w:r>
    </w:p>
    <w:tbl>
      <w:tblPr>
        <w:tblStyle w:val="a0"/>
        <w:tblW w:w="10800" w:type="dxa"/>
        <w:tblInd w:w="-1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510"/>
        <w:gridCol w:w="2730"/>
        <w:gridCol w:w="4560"/>
      </w:tblGrid>
      <w:tr w:rsidR="00DB3123" w:rsidTr="1A106A46" w14:paraId="4F1F7145" w14:textId="77777777">
        <w:tc>
          <w:tcPr>
            <w:tcW w:w="3510" w:type="dxa"/>
            <w:shd w:val="clear" w:color="auto" w:fill="F3F3F3"/>
            <w:tcMar>
              <w:top w:w="100" w:type="dxa"/>
              <w:left w:w="100" w:type="dxa"/>
              <w:bottom w:w="100" w:type="dxa"/>
              <w:right w:w="100" w:type="dxa"/>
            </w:tcMar>
          </w:tcPr>
          <w:p w:rsidR="00DB3123" w:rsidP="1A106A46" w:rsidRDefault="00000000" w14:paraId="4CD60DE4" w14:textId="77777777">
            <w:pPr>
              <w:widowControl w:val="0"/>
              <w:rPr>
                <w:b w:val="1"/>
                <w:bCs w:val="1"/>
                <w:lang w:val="en-US"/>
              </w:rPr>
            </w:pPr>
            <w:r w:rsidRPr="1A106A46" w:rsidR="00000000">
              <w:rPr>
                <w:b w:val="1"/>
                <w:bCs w:val="1"/>
                <w:lang w:val="en-US"/>
              </w:rPr>
              <w:t>Option</w:t>
            </w:r>
          </w:p>
        </w:tc>
        <w:tc>
          <w:tcPr>
            <w:tcW w:w="2730" w:type="dxa"/>
            <w:shd w:val="clear" w:color="auto" w:fill="F3F3F3"/>
            <w:tcMar>
              <w:top w:w="100" w:type="dxa"/>
              <w:left w:w="100" w:type="dxa"/>
              <w:bottom w:w="100" w:type="dxa"/>
              <w:right w:w="100" w:type="dxa"/>
            </w:tcMar>
          </w:tcPr>
          <w:p w:rsidR="00DB3123" w:rsidRDefault="00000000" w14:paraId="4ADFCCA7" w14:textId="77777777">
            <w:pPr>
              <w:widowControl w:val="0"/>
              <w:rPr>
                <w:b/>
              </w:rPr>
            </w:pPr>
            <w:r>
              <w:rPr>
                <w:b/>
              </w:rPr>
              <w:t>Pros</w:t>
            </w:r>
          </w:p>
        </w:tc>
        <w:tc>
          <w:tcPr>
            <w:tcW w:w="4560" w:type="dxa"/>
            <w:shd w:val="clear" w:color="auto" w:fill="F3F3F3"/>
            <w:tcMar>
              <w:top w:w="100" w:type="dxa"/>
              <w:left w:w="100" w:type="dxa"/>
              <w:bottom w:w="100" w:type="dxa"/>
              <w:right w:w="100" w:type="dxa"/>
            </w:tcMar>
          </w:tcPr>
          <w:p w:rsidR="00DB3123" w:rsidRDefault="00000000" w14:paraId="06BB00EE" w14:textId="77777777">
            <w:pPr>
              <w:widowControl w:val="0"/>
              <w:rPr>
                <w:b/>
              </w:rPr>
            </w:pPr>
            <w:r>
              <w:rPr>
                <w:b/>
              </w:rPr>
              <w:t>Cons</w:t>
            </w:r>
          </w:p>
        </w:tc>
      </w:tr>
      <w:tr w:rsidR="00DB3123" w:rsidTr="1A106A46" w14:paraId="3BD49CD6" w14:textId="77777777">
        <w:tc>
          <w:tcPr>
            <w:tcW w:w="3510" w:type="dxa"/>
            <w:shd w:val="clear" w:color="auto" w:fill="auto"/>
            <w:tcMar>
              <w:top w:w="100" w:type="dxa"/>
              <w:left w:w="100" w:type="dxa"/>
              <w:bottom w:w="100" w:type="dxa"/>
              <w:right w:w="100" w:type="dxa"/>
            </w:tcMar>
          </w:tcPr>
          <w:p w:rsidR="00DB3123" w:rsidRDefault="00000000" w14:paraId="0449307F" w14:textId="77777777">
            <w:pPr>
              <w:widowControl w:val="0"/>
            </w:pPr>
            <w:r>
              <w:t xml:space="preserve">OMOP </w:t>
            </w:r>
            <w:r>
              <w:rPr>
                <w:rFonts w:ascii="Calibri" w:hAnsi="Calibri" w:eastAsia="Calibri" w:cs="Calibri"/>
              </w:rPr>
              <w:t>CONDITION_OCCURRENCE</w:t>
            </w:r>
            <w:r>
              <w:t xml:space="preserve"> table adds a new field for condition status.</w:t>
            </w:r>
          </w:p>
        </w:tc>
        <w:tc>
          <w:tcPr>
            <w:tcW w:w="2730" w:type="dxa"/>
            <w:shd w:val="clear" w:color="auto" w:fill="auto"/>
            <w:tcMar>
              <w:top w:w="100" w:type="dxa"/>
              <w:left w:w="100" w:type="dxa"/>
              <w:bottom w:w="100" w:type="dxa"/>
              <w:right w:w="100" w:type="dxa"/>
            </w:tcMar>
          </w:tcPr>
          <w:p w:rsidR="00DB3123" w:rsidRDefault="00000000" w14:paraId="06D6361B" w14:textId="77777777">
            <w:pPr>
              <w:widowControl w:val="0"/>
            </w:pPr>
            <w:r>
              <w:t>No FHIR concept map needed.</w:t>
            </w:r>
          </w:p>
        </w:tc>
        <w:tc>
          <w:tcPr>
            <w:tcW w:w="4560" w:type="dxa"/>
            <w:shd w:val="clear" w:color="auto" w:fill="auto"/>
            <w:tcMar>
              <w:top w:w="100" w:type="dxa"/>
              <w:left w:w="100" w:type="dxa"/>
              <w:bottom w:w="100" w:type="dxa"/>
              <w:right w:w="100" w:type="dxa"/>
            </w:tcMar>
          </w:tcPr>
          <w:p w:rsidR="00DB3123" w:rsidRDefault="00DB3123" w14:paraId="62E66599" w14:textId="77777777">
            <w:pPr>
              <w:widowControl w:val="0"/>
            </w:pPr>
          </w:p>
        </w:tc>
      </w:tr>
    </w:tbl>
    <w:p w:rsidR="00DB3123" w:rsidRDefault="00DB3123" w14:paraId="66919A0D" w14:textId="77777777"/>
    <w:p w:rsidR="00DB3123" w:rsidP="009D5207" w:rsidRDefault="00000000" w14:paraId="7ACFDC88" w14:textId="77777777">
      <w:pPr>
        <w:pStyle w:val="Heading3"/>
        <w:numPr>
          <w:ilvl w:val="2"/>
          <w:numId w:val="14"/>
        </w:numPr>
      </w:pPr>
      <w:bookmarkStart w:name="_Toc180574129" w:id="33"/>
      <w:r>
        <w:t>Aligning Pre- and Post-coordinated concepts</w:t>
      </w:r>
      <w:bookmarkEnd w:id="33"/>
    </w:p>
    <w:p w:rsidRPr="003E7175" w:rsidR="003E7175" w:rsidRDefault="003E7175" w14:paraId="6E3ABD5F" w14:textId="499388FA">
      <w:pPr>
        <w:rPr>
          <w:b/>
          <w:bCs/>
        </w:rPr>
      </w:pPr>
      <w:r w:rsidRPr="003E7175">
        <w:rPr>
          <w:b/>
          <w:bCs/>
        </w:rPr>
        <w:t>Pattern Description:</w:t>
      </w:r>
    </w:p>
    <w:p w:rsidR="00DB3123" w:rsidRDefault="00000000" w14:paraId="134C3842" w14:textId="28841588">
      <w:r>
        <w:lastRenderedPageBreak/>
        <w:t xml:space="preserve">Semantic alignment between FHIR and OMOP vocabularies is not always as simple as asking for new concepts and vocabularies. </w:t>
      </w:r>
      <w:r>
        <w:rPr>
          <w:b/>
        </w:rPr>
        <w:t>Term binding</w:t>
      </w:r>
      <w:r>
        <w:t xml:space="preserve"> to elements could involve complexities of </w:t>
      </w:r>
      <w:commentRangeStart w:id="34"/>
      <w:r>
        <w:t>pre- and post-coordination.</w:t>
      </w:r>
      <w:commentRangeEnd w:id="34"/>
      <w:r w:rsidR="00A02683">
        <w:rPr>
          <w:rStyle w:val="CommentReference"/>
        </w:rPr>
        <w:commentReference w:id="34"/>
      </w:r>
    </w:p>
    <w:p w:rsidR="00DB3123" w:rsidRDefault="00000000" w14:paraId="6E16F033" w14:textId="77777777">
      <w:r w:rsidRPr="1A106A46" w:rsidR="00000000">
        <w:rPr>
          <w:lang w:val="en-US"/>
        </w:rPr>
        <w:t xml:space="preserve">There is no ideal best practice for the decision, but there are trade-offs. Use of highly pre-coordinated concepts </w:t>
      </w:r>
      <w:r w:rsidRPr="1A106A46" w:rsidR="00000000">
        <w:rPr>
          <w:lang w:val="en-US"/>
        </w:rPr>
        <w:t>simplify</w:t>
      </w:r>
      <w:r w:rsidRPr="1A106A46" w:rsidR="00000000">
        <w:rPr>
          <w:lang w:val="en-US"/>
        </w:rPr>
        <w:t xml:space="preserve"> the structural data model, however with a downside of a combinatorial explosion of pre-coordinated concepts.</w:t>
      </w:r>
    </w:p>
    <w:p w:rsidR="00DB3123" w:rsidRDefault="00000000" w14:paraId="0109C586" w14:textId="77777777">
      <w:r>
        <w:t xml:space="preserve">Several OMOP-related projects tend to rely on pre-coordinated standard OMOP concepts. FHIR has many individual elements with more atomic concepts binding to the element. </w:t>
      </w:r>
    </w:p>
    <w:p w:rsidR="00DB3123" w:rsidRDefault="00DB3123" w14:paraId="6EEB55DB" w14:textId="77777777"/>
    <w:tbl>
      <w:tblPr>
        <w:tblStyle w:val="a1"/>
        <w:tblW w:w="10800"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10800"/>
      </w:tblGrid>
      <w:tr w:rsidR="00DB3123" w:rsidTr="1A106A46" w14:paraId="062DEDA2" w14:textId="77777777">
        <w:tc>
          <w:tcPr>
            <w:tcW w:w="10800" w:type="dxa"/>
            <w:shd w:val="clear" w:color="auto" w:fill="F3F3F3"/>
            <w:tcMar>
              <w:top w:w="100" w:type="dxa"/>
              <w:left w:w="100" w:type="dxa"/>
              <w:bottom w:w="100" w:type="dxa"/>
              <w:right w:w="100" w:type="dxa"/>
            </w:tcMar>
          </w:tcPr>
          <w:p w:rsidR="00DB3123" w:rsidRDefault="00000000" w14:paraId="5549AAE5" w14:textId="77777777">
            <w:r w:rsidRPr="1A106A46" w:rsidR="00000000">
              <w:rPr>
                <w:b w:val="1"/>
                <w:bCs w:val="1"/>
                <w:i w:val="1"/>
                <w:iCs w:val="1"/>
                <w:lang w:val="en-US"/>
              </w:rPr>
              <w:t xml:space="preserve">**Consensus for pre- and post-coordinated concepts is critical for OMOP because OHDSI’s reliance on the OMOP Ontology to </w:t>
            </w:r>
            <w:r w:rsidRPr="1A106A46" w:rsidR="00000000">
              <w:rPr>
                <w:b w:val="1"/>
                <w:bCs w:val="1"/>
                <w:i w:val="1"/>
                <w:iCs w:val="1"/>
                <w:lang w:val="en-US"/>
              </w:rPr>
              <w:t>determine</w:t>
            </w:r>
            <w:r w:rsidRPr="1A106A46" w:rsidR="00000000">
              <w:rPr>
                <w:b w:val="1"/>
                <w:bCs w:val="1"/>
                <w:i w:val="1"/>
                <w:iCs w:val="1"/>
                <w:lang w:val="en-US"/>
              </w:rPr>
              <w:t xml:space="preserve"> the </w:t>
            </w:r>
            <w:r w:rsidRPr="1A106A46" w:rsidR="00000000">
              <w:rPr>
                <w:b w:val="1"/>
                <w:bCs w:val="1"/>
                <w:i w:val="1"/>
                <w:iCs w:val="1"/>
                <w:lang w:val="en-US"/>
              </w:rPr>
              <w:t>appropriate OMOP CDM</w:t>
            </w:r>
            <w:r w:rsidRPr="1A106A46" w:rsidR="00000000">
              <w:rPr>
                <w:b w:val="1"/>
                <w:bCs w:val="1"/>
                <w:i w:val="1"/>
                <w:iCs w:val="1"/>
                <w:lang w:val="en-US"/>
              </w:rPr>
              <w:t xml:space="preserve"> table to map </w:t>
            </w:r>
            <w:r w:rsidRPr="1A106A46" w:rsidR="00000000">
              <w:rPr>
                <w:b w:val="1"/>
                <w:bCs w:val="1"/>
                <w:i w:val="1"/>
                <w:iCs w:val="1"/>
                <w:lang w:val="en-US"/>
              </w:rPr>
              <w:t>data.*</w:t>
            </w:r>
            <w:r w:rsidRPr="1A106A46" w:rsidR="00000000">
              <w:rPr>
                <w:b w:val="1"/>
                <w:bCs w:val="1"/>
                <w:i w:val="1"/>
                <w:iCs w:val="1"/>
                <w:lang w:val="en-US"/>
              </w:rPr>
              <w:t>*</w:t>
            </w:r>
          </w:p>
        </w:tc>
      </w:tr>
    </w:tbl>
    <w:p w:rsidR="003E7175" w:rsidRDefault="003E7175" w14:paraId="673DCFF1" w14:textId="77777777"/>
    <w:p w:rsidRPr="003E7175" w:rsidR="00DB3123" w:rsidRDefault="003E7175" w14:paraId="2B021C8C" w14:textId="21EEF51B">
      <w:pPr>
        <w:rPr>
          <w:b/>
          <w:bCs/>
        </w:rPr>
      </w:pPr>
      <w:r w:rsidRPr="003E7175">
        <w:rPr>
          <w:b/>
          <w:bCs/>
        </w:rPr>
        <w:t>Recommendation Options:</w:t>
      </w:r>
    </w:p>
    <w:p w:rsidR="00944190" w:rsidRDefault="00944190" w14:paraId="2413FB74" w14:textId="3E94B20D">
      <w:r>
        <w:t>The table below lists variations in FHIR-to-OMOP concept mappings:</w:t>
      </w:r>
    </w:p>
    <w:tbl>
      <w:tblPr>
        <w:tblStyle w:val="a2"/>
        <w:tblW w:w="10800" w:type="dxa"/>
        <w:tblInd w:w="-1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510"/>
        <w:gridCol w:w="4125"/>
        <w:gridCol w:w="3165"/>
      </w:tblGrid>
      <w:tr w:rsidR="00DB3123" w:rsidTr="1A106A46" w14:paraId="36945CAA" w14:textId="77777777">
        <w:tc>
          <w:tcPr>
            <w:tcW w:w="3510" w:type="dxa"/>
            <w:shd w:val="clear" w:color="auto" w:fill="F3F3F3"/>
            <w:tcMar>
              <w:top w:w="-44" w:type="dxa"/>
              <w:left w:w="-44" w:type="dxa"/>
              <w:bottom w:w="-44" w:type="dxa"/>
              <w:right w:w="-44" w:type="dxa"/>
            </w:tcMar>
          </w:tcPr>
          <w:p w:rsidR="00DB3123" w:rsidRDefault="00000000" w14:paraId="0B0DDF49" w14:textId="77777777">
            <w:pPr>
              <w:widowControl w:val="0"/>
              <w:ind w:left="90"/>
              <w:rPr>
                <w:b/>
              </w:rPr>
            </w:pPr>
            <w:r>
              <w:rPr>
                <w:b/>
              </w:rPr>
              <w:t>FHIR-to-OMOP Concept mapping pattern</w:t>
            </w:r>
          </w:p>
        </w:tc>
        <w:tc>
          <w:tcPr>
            <w:tcW w:w="4125" w:type="dxa"/>
            <w:shd w:val="clear" w:color="auto" w:fill="F3F3F3"/>
            <w:tcMar>
              <w:top w:w="-44" w:type="dxa"/>
              <w:left w:w="-44" w:type="dxa"/>
              <w:bottom w:w="-44" w:type="dxa"/>
              <w:right w:w="-44" w:type="dxa"/>
            </w:tcMar>
          </w:tcPr>
          <w:p w:rsidR="00DB3123" w:rsidRDefault="00000000" w14:paraId="2E3B9E61" w14:textId="77777777">
            <w:pPr>
              <w:widowControl w:val="0"/>
              <w:ind w:left="90"/>
              <w:rPr>
                <w:b/>
              </w:rPr>
            </w:pPr>
            <w:r>
              <w:rPr>
                <w:b/>
              </w:rPr>
              <w:t>Example</w:t>
            </w:r>
          </w:p>
        </w:tc>
        <w:tc>
          <w:tcPr>
            <w:tcW w:w="3165" w:type="dxa"/>
            <w:shd w:val="clear" w:color="auto" w:fill="F3F3F3"/>
            <w:tcMar>
              <w:top w:w="-44" w:type="dxa"/>
              <w:left w:w="-44" w:type="dxa"/>
              <w:bottom w:w="-44" w:type="dxa"/>
              <w:right w:w="-44" w:type="dxa"/>
            </w:tcMar>
          </w:tcPr>
          <w:p w:rsidR="00DB3123" w:rsidRDefault="00000000" w14:paraId="4037C52E" w14:textId="77777777">
            <w:pPr>
              <w:widowControl w:val="0"/>
              <w:ind w:left="90"/>
              <w:rPr>
                <w:b/>
              </w:rPr>
            </w:pPr>
            <w:r>
              <w:rPr>
                <w:b/>
              </w:rPr>
              <w:t>Additional Remarks</w:t>
            </w:r>
          </w:p>
        </w:tc>
      </w:tr>
      <w:tr w:rsidR="00DB3123" w:rsidTr="1A106A46" w14:paraId="2BD2E32B" w14:textId="77777777">
        <w:trPr>
          <w:trHeight w:val="6"/>
        </w:trPr>
        <w:tc>
          <w:tcPr>
            <w:tcW w:w="3510" w:type="dxa"/>
            <w:shd w:val="clear" w:color="auto" w:fill="auto"/>
            <w:tcMar>
              <w:top w:w="-44" w:type="dxa"/>
              <w:left w:w="-44" w:type="dxa"/>
              <w:bottom w:w="-44" w:type="dxa"/>
              <w:right w:w="-44" w:type="dxa"/>
            </w:tcMar>
          </w:tcPr>
          <w:p w:rsidR="00DB3123" w:rsidRDefault="00000000" w14:paraId="74B3AF42" w14:textId="77777777">
            <w:pPr>
              <w:widowControl w:val="0"/>
              <w:ind w:left="90"/>
            </w:pPr>
            <w:r>
              <w:t>Non-coded to non-coded</w:t>
            </w:r>
          </w:p>
        </w:tc>
        <w:tc>
          <w:tcPr>
            <w:tcW w:w="4125" w:type="dxa"/>
            <w:shd w:val="clear" w:color="auto" w:fill="auto"/>
            <w:tcMar>
              <w:top w:w="-44" w:type="dxa"/>
              <w:left w:w="-44" w:type="dxa"/>
              <w:bottom w:w="-44" w:type="dxa"/>
              <w:right w:w="-44" w:type="dxa"/>
            </w:tcMar>
          </w:tcPr>
          <w:p w:rsidR="00DB3123" w:rsidP="1A106A46" w:rsidRDefault="00000000" w14:paraId="2C577E73" w14:textId="77777777">
            <w:pPr>
              <w:widowControl w:val="0"/>
              <w:ind w:left="90"/>
              <w:rPr>
                <w:lang w:val="en-US"/>
              </w:rPr>
            </w:pPr>
            <w:r w:rsidRPr="1A106A46" w:rsidR="00000000">
              <w:rPr>
                <w:lang w:val="en-US"/>
              </w:rPr>
              <w:t xml:space="preserve">FHIR: </w:t>
            </w:r>
            <w:r w:rsidRPr="1A106A46" w:rsidR="00000000">
              <w:rPr>
                <w:lang w:val="en-US"/>
              </w:rPr>
              <w:t>Patient.birthDate</w:t>
            </w:r>
          </w:p>
          <w:p w:rsidR="00DB3123" w:rsidP="1A106A46" w:rsidRDefault="00000000" w14:paraId="339AC4D7" w14:textId="77777777">
            <w:pPr>
              <w:widowControl w:val="0"/>
              <w:ind w:left="90"/>
              <w:rPr>
                <w:lang w:val="en-US"/>
              </w:rPr>
            </w:pPr>
            <w:r w:rsidRPr="1A106A46" w:rsidR="00000000">
              <w:rPr>
                <w:lang w:val="en-US"/>
              </w:rPr>
              <w:t xml:space="preserve">OMOP: </w:t>
            </w:r>
            <w:r w:rsidRPr="1A106A46" w:rsidR="00000000">
              <w:rPr>
                <w:lang w:val="en-US"/>
              </w:rPr>
              <w:t>PERSON.year_of_birth</w:t>
            </w:r>
          </w:p>
        </w:tc>
        <w:tc>
          <w:tcPr>
            <w:tcW w:w="3165" w:type="dxa"/>
            <w:shd w:val="clear" w:color="auto" w:fill="auto"/>
            <w:tcMar>
              <w:top w:w="-44" w:type="dxa"/>
              <w:left w:w="-44" w:type="dxa"/>
              <w:bottom w:w="-44" w:type="dxa"/>
              <w:right w:w="-44" w:type="dxa"/>
            </w:tcMar>
          </w:tcPr>
          <w:p w:rsidR="00DB3123" w:rsidRDefault="00000000" w14:paraId="537E3562" w14:textId="77777777">
            <w:pPr>
              <w:widowControl w:val="0"/>
              <w:ind w:left="90"/>
            </w:pPr>
            <w:r>
              <w:t>No FHIR concept map needed.</w:t>
            </w:r>
          </w:p>
        </w:tc>
      </w:tr>
      <w:tr w:rsidR="00DB3123" w:rsidTr="1A106A46" w14:paraId="60D4ABB8" w14:textId="77777777">
        <w:trPr>
          <w:trHeight w:val="6"/>
        </w:trPr>
        <w:tc>
          <w:tcPr>
            <w:tcW w:w="3510" w:type="dxa"/>
            <w:shd w:val="clear" w:color="auto" w:fill="auto"/>
            <w:tcMar>
              <w:top w:w="-44" w:type="dxa"/>
              <w:left w:w="-44" w:type="dxa"/>
              <w:bottom w:w="-44" w:type="dxa"/>
              <w:right w:w="-44" w:type="dxa"/>
            </w:tcMar>
          </w:tcPr>
          <w:p w:rsidR="00DB3123" w:rsidRDefault="00000000" w14:paraId="5461B80B" w14:textId="77777777">
            <w:pPr>
              <w:widowControl w:val="0"/>
              <w:ind w:left="90"/>
            </w:pPr>
            <w:r>
              <w:t>Non-coded to coded</w:t>
            </w:r>
          </w:p>
        </w:tc>
        <w:tc>
          <w:tcPr>
            <w:tcW w:w="4125" w:type="dxa"/>
            <w:shd w:val="clear" w:color="auto" w:fill="auto"/>
            <w:tcMar>
              <w:top w:w="-44" w:type="dxa"/>
              <w:left w:w="-44" w:type="dxa"/>
              <w:bottom w:w="-44" w:type="dxa"/>
              <w:right w:w="-44" w:type="dxa"/>
            </w:tcMar>
          </w:tcPr>
          <w:p w:rsidR="00DB3123" w:rsidRDefault="00DB3123" w14:paraId="43DE6C84" w14:textId="77777777">
            <w:pPr>
              <w:widowControl w:val="0"/>
              <w:ind w:left="90"/>
            </w:pPr>
          </w:p>
        </w:tc>
        <w:tc>
          <w:tcPr>
            <w:tcW w:w="3165" w:type="dxa"/>
            <w:shd w:val="clear" w:color="auto" w:fill="auto"/>
            <w:tcMar>
              <w:top w:w="-44" w:type="dxa"/>
              <w:left w:w="-44" w:type="dxa"/>
              <w:bottom w:w="-44" w:type="dxa"/>
              <w:right w:w="-44" w:type="dxa"/>
            </w:tcMar>
          </w:tcPr>
          <w:p w:rsidR="00DB3123" w:rsidRDefault="00DB3123" w14:paraId="46F5DAB8" w14:textId="77777777">
            <w:pPr>
              <w:widowControl w:val="0"/>
              <w:ind w:left="90"/>
            </w:pPr>
          </w:p>
        </w:tc>
      </w:tr>
      <w:tr w:rsidR="00DB3123" w:rsidTr="1A106A46" w14:paraId="5074A6C6" w14:textId="77777777">
        <w:trPr>
          <w:trHeight w:val="6"/>
        </w:trPr>
        <w:tc>
          <w:tcPr>
            <w:tcW w:w="3510" w:type="dxa"/>
            <w:shd w:val="clear" w:color="auto" w:fill="auto"/>
            <w:tcMar>
              <w:top w:w="-44" w:type="dxa"/>
              <w:left w:w="-44" w:type="dxa"/>
              <w:bottom w:w="-44" w:type="dxa"/>
              <w:right w:w="-44" w:type="dxa"/>
            </w:tcMar>
          </w:tcPr>
          <w:p w:rsidR="00DB3123" w:rsidRDefault="00000000" w14:paraId="59CC9ABE" w14:textId="77777777">
            <w:pPr>
              <w:widowControl w:val="0"/>
              <w:ind w:left="90"/>
            </w:pPr>
            <w:r>
              <w:t>Coded to coded</w:t>
            </w:r>
          </w:p>
        </w:tc>
        <w:tc>
          <w:tcPr>
            <w:tcW w:w="4125" w:type="dxa"/>
            <w:shd w:val="clear" w:color="auto" w:fill="auto"/>
            <w:tcMar>
              <w:top w:w="-44" w:type="dxa"/>
              <w:left w:w="-44" w:type="dxa"/>
              <w:bottom w:w="-44" w:type="dxa"/>
              <w:right w:w="-44" w:type="dxa"/>
            </w:tcMar>
          </w:tcPr>
          <w:p w:rsidR="00DB3123" w:rsidRDefault="00DB3123" w14:paraId="19595041" w14:textId="77777777">
            <w:pPr>
              <w:widowControl w:val="0"/>
              <w:ind w:left="90"/>
            </w:pPr>
          </w:p>
        </w:tc>
        <w:tc>
          <w:tcPr>
            <w:tcW w:w="3165" w:type="dxa"/>
            <w:shd w:val="clear" w:color="auto" w:fill="auto"/>
            <w:tcMar>
              <w:top w:w="-44" w:type="dxa"/>
              <w:left w:w="-44" w:type="dxa"/>
              <w:bottom w:w="-44" w:type="dxa"/>
              <w:right w:w="-44" w:type="dxa"/>
            </w:tcMar>
          </w:tcPr>
          <w:p w:rsidR="00DB3123" w:rsidRDefault="00DB3123" w14:paraId="1268904D" w14:textId="77777777">
            <w:pPr>
              <w:widowControl w:val="0"/>
              <w:ind w:left="90"/>
            </w:pPr>
          </w:p>
        </w:tc>
      </w:tr>
      <w:tr w:rsidR="00DB3123" w:rsidTr="1A106A46" w14:paraId="24A1694F" w14:textId="77777777">
        <w:trPr>
          <w:trHeight w:val="6"/>
        </w:trPr>
        <w:tc>
          <w:tcPr>
            <w:tcW w:w="3510" w:type="dxa"/>
            <w:shd w:val="clear" w:color="auto" w:fill="auto"/>
            <w:tcMar>
              <w:top w:w="-44" w:type="dxa"/>
              <w:left w:w="-44" w:type="dxa"/>
              <w:bottom w:w="-44" w:type="dxa"/>
              <w:right w:w="-44" w:type="dxa"/>
            </w:tcMar>
          </w:tcPr>
          <w:p w:rsidR="00DB3123" w:rsidRDefault="00000000" w14:paraId="262EDABD" w14:textId="77777777">
            <w:pPr>
              <w:widowControl w:val="0"/>
              <w:ind w:left="90"/>
            </w:pPr>
            <w:r>
              <w:t>Post-coordinated pattern 1: non-coded/coded to coded</w:t>
            </w:r>
          </w:p>
        </w:tc>
        <w:tc>
          <w:tcPr>
            <w:tcW w:w="4125" w:type="dxa"/>
            <w:shd w:val="clear" w:color="auto" w:fill="auto"/>
            <w:tcMar>
              <w:top w:w="-44" w:type="dxa"/>
              <w:left w:w="-44" w:type="dxa"/>
              <w:bottom w:w="-44" w:type="dxa"/>
              <w:right w:w="-44" w:type="dxa"/>
            </w:tcMar>
          </w:tcPr>
          <w:p w:rsidR="00DB3123" w:rsidRDefault="00DB3123" w14:paraId="6E8A5235" w14:textId="77777777">
            <w:pPr>
              <w:widowControl w:val="0"/>
              <w:ind w:left="90"/>
            </w:pPr>
          </w:p>
        </w:tc>
        <w:tc>
          <w:tcPr>
            <w:tcW w:w="3165" w:type="dxa"/>
            <w:shd w:val="clear" w:color="auto" w:fill="auto"/>
            <w:tcMar>
              <w:top w:w="-44" w:type="dxa"/>
              <w:left w:w="-44" w:type="dxa"/>
              <w:bottom w:w="-44" w:type="dxa"/>
              <w:right w:w="-44" w:type="dxa"/>
            </w:tcMar>
          </w:tcPr>
          <w:p w:rsidR="00DB3123" w:rsidRDefault="00DB3123" w14:paraId="4B80BB62" w14:textId="77777777">
            <w:pPr>
              <w:widowControl w:val="0"/>
              <w:ind w:left="90"/>
            </w:pPr>
          </w:p>
        </w:tc>
      </w:tr>
      <w:tr w:rsidR="00DB3123" w:rsidTr="1A106A46" w14:paraId="2353296B" w14:textId="77777777">
        <w:trPr>
          <w:trHeight w:val="6"/>
        </w:trPr>
        <w:tc>
          <w:tcPr>
            <w:tcW w:w="3510" w:type="dxa"/>
            <w:shd w:val="clear" w:color="auto" w:fill="auto"/>
            <w:tcMar>
              <w:top w:w="-44" w:type="dxa"/>
              <w:left w:w="-44" w:type="dxa"/>
              <w:bottom w:w="-44" w:type="dxa"/>
              <w:right w:w="-44" w:type="dxa"/>
            </w:tcMar>
          </w:tcPr>
          <w:p w:rsidR="00DB3123" w:rsidRDefault="00000000" w14:paraId="5F51B2D8" w14:textId="77777777">
            <w:pPr>
              <w:widowControl w:val="0"/>
              <w:ind w:left="90"/>
            </w:pPr>
            <w:r>
              <w:t>Post-coordinated pattern 2: coded/coded to coded</w:t>
            </w:r>
          </w:p>
        </w:tc>
        <w:tc>
          <w:tcPr>
            <w:tcW w:w="4125" w:type="dxa"/>
            <w:shd w:val="clear" w:color="auto" w:fill="auto"/>
            <w:tcMar>
              <w:top w:w="-44" w:type="dxa"/>
              <w:left w:w="-44" w:type="dxa"/>
              <w:bottom w:w="-44" w:type="dxa"/>
              <w:right w:w="-44" w:type="dxa"/>
            </w:tcMar>
          </w:tcPr>
          <w:p w:rsidR="00DB3123" w:rsidRDefault="00DB3123" w14:paraId="5C46FCAE" w14:textId="77777777">
            <w:pPr>
              <w:widowControl w:val="0"/>
              <w:ind w:left="90"/>
            </w:pPr>
          </w:p>
        </w:tc>
        <w:tc>
          <w:tcPr>
            <w:tcW w:w="3165" w:type="dxa"/>
            <w:shd w:val="clear" w:color="auto" w:fill="auto"/>
            <w:tcMar>
              <w:top w:w="-44" w:type="dxa"/>
              <w:left w:w="-44" w:type="dxa"/>
              <w:bottom w:w="-44" w:type="dxa"/>
              <w:right w:w="-44" w:type="dxa"/>
            </w:tcMar>
          </w:tcPr>
          <w:p w:rsidR="00DB3123" w:rsidRDefault="00DB3123" w14:paraId="2A5894DA" w14:textId="77777777">
            <w:pPr>
              <w:widowControl w:val="0"/>
              <w:ind w:left="90"/>
            </w:pPr>
          </w:p>
        </w:tc>
      </w:tr>
      <w:tr w:rsidR="00DB3123" w:rsidTr="1A106A46" w14:paraId="0A328855" w14:textId="77777777">
        <w:trPr>
          <w:trHeight w:val="6"/>
        </w:trPr>
        <w:tc>
          <w:tcPr>
            <w:tcW w:w="3510" w:type="dxa"/>
            <w:shd w:val="clear" w:color="auto" w:fill="auto"/>
            <w:tcMar>
              <w:top w:w="-44" w:type="dxa"/>
              <w:left w:w="-44" w:type="dxa"/>
              <w:bottom w:w="-44" w:type="dxa"/>
              <w:right w:w="-44" w:type="dxa"/>
            </w:tcMar>
          </w:tcPr>
          <w:p w:rsidR="00DB3123" w:rsidRDefault="00000000" w14:paraId="4868A684" w14:textId="77777777">
            <w:pPr>
              <w:widowControl w:val="0"/>
              <w:ind w:left="90"/>
            </w:pPr>
            <w:r>
              <w:t>Pre-coordinated to pre-coordinated</w:t>
            </w:r>
          </w:p>
        </w:tc>
        <w:tc>
          <w:tcPr>
            <w:tcW w:w="4125" w:type="dxa"/>
            <w:shd w:val="clear" w:color="auto" w:fill="auto"/>
            <w:tcMar>
              <w:top w:w="-44" w:type="dxa"/>
              <w:left w:w="-44" w:type="dxa"/>
              <w:bottom w:w="-44" w:type="dxa"/>
              <w:right w:w="-44" w:type="dxa"/>
            </w:tcMar>
          </w:tcPr>
          <w:p w:rsidR="00DB3123" w:rsidRDefault="00DB3123" w14:paraId="71C8FC14" w14:textId="77777777">
            <w:pPr>
              <w:widowControl w:val="0"/>
              <w:ind w:left="90"/>
            </w:pPr>
          </w:p>
        </w:tc>
        <w:tc>
          <w:tcPr>
            <w:tcW w:w="3165" w:type="dxa"/>
            <w:shd w:val="clear" w:color="auto" w:fill="auto"/>
            <w:tcMar>
              <w:top w:w="-44" w:type="dxa"/>
              <w:left w:w="-44" w:type="dxa"/>
              <w:bottom w:w="-44" w:type="dxa"/>
              <w:right w:w="-44" w:type="dxa"/>
            </w:tcMar>
          </w:tcPr>
          <w:p w:rsidR="00DB3123" w:rsidRDefault="00DB3123" w14:paraId="467B7B35" w14:textId="77777777">
            <w:pPr>
              <w:widowControl w:val="0"/>
              <w:ind w:left="90"/>
            </w:pPr>
          </w:p>
        </w:tc>
      </w:tr>
    </w:tbl>
    <w:p w:rsidR="00DB3123" w:rsidRDefault="00DB3123" w14:paraId="4FA4E3D1" w14:textId="77777777"/>
    <w:p w:rsidR="00DB3123" w:rsidP="009D5207" w:rsidRDefault="00000000" w14:paraId="03C4B8F3" w14:textId="77777777">
      <w:pPr>
        <w:pStyle w:val="Heading3"/>
        <w:numPr>
          <w:ilvl w:val="2"/>
          <w:numId w:val="14"/>
        </w:numPr>
        <w:rPr/>
      </w:pPr>
      <w:bookmarkStart w:name="_Toc180574130" w:id="35"/>
      <w:commentRangeStart w:id="36"/>
      <w:r w:rsidRPr="1A106A46" w:rsidR="00000000">
        <w:rPr>
          <w:lang w:val="en-US"/>
        </w:rPr>
        <w:t xml:space="preserve">Capturing and </w:t>
      </w:r>
      <w:r w:rsidRPr="1A106A46" w:rsidR="00000000">
        <w:rPr>
          <w:lang w:val="en-US"/>
        </w:rPr>
        <w:t>maintaining</w:t>
      </w:r>
      <w:r w:rsidRPr="1A106A46" w:rsidR="00000000">
        <w:rPr>
          <w:lang w:val="en-US"/>
        </w:rPr>
        <w:t xml:space="preserve"> new concepts which do not exist today in any standard</w:t>
      </w:r>
      <w:bookmarkEnd w:id="35"/>
      <w:commentRangeEnd w:id="36"/>
      <w:r>
        <w:rPr>
          <w:rStyle w:val="CommentReference"/>
        </w:rPr>
        <w:commentReference w:id="36"/>
      </w:r>
    </w:p>
    <w:p w:rsidRPr="003E7175" w:rsidR="00DB3123" w:rsidRDefault="003E7175" w14:paraId="2CF7E499" w14:textId="2EC819B1">
      <w:pPr>
        <w:rPr>
          <w:b/>
          <w:bCs/>
        </w:rPr>
      </w:pPr>
      <w:r w:rsidRPr="003E7175">
        <w:rPr>
          <w:b/>
          <w:bCs/>
        </w:rPr>
        <w:t>Pattern Description:</w:t>
      </w:r>
      <w:r w:rsidRPr="003E7175">
        <w:t xml:space="preserve"> TBD</w:t>
      </w:r>
    </w:p>
    <w:p w:rsidR="003E7175" w:rsidRDefault="003E7175" w14:paraId="0534B09E" w14:textId="77777777"/>
    <w:p w:rsidR="003E7175" w:rsidRDefault="003E7175" w14:paraId="6A313A47" w14:textId="7F6BD504">
      <w:r w:rsidRPr="003E7175">
        <w:rPr>
          <w:b/>
          <w:bCs/>
        </w:rPr>
        <w:t>Examples:</w:t>
      </w:r>
      <w:r>
        <w:t xml:space="preserve"> TBD</w:t>
      </w:r>
    </w:p>
    <w:p w:rsidR="003E7175" w:rsidRDefault="003E7175" w14:paraId="179E645A" w14:textId="77777777"/>
    <w:p w:rsidRPr="003E7175" w:rsidR="003E7175" w:rsidRDefault="003E7175" w14:paraId="08C2F93F" w14:textId="058698BE">
      <w:pPr>
        <w:rPr>
          <w:b/>
          <w:bCs/>
        </w:rPr>
      </w:pPr>
      <w:r w:rsidRPr="003E7175">
        <w:rPr>
          <w:b/>
          <w:bCs/>
        </w:rPr>
        <w:t>Recommendation Options:</w:t>
      </w:r>
    </w:p>
    <w:p w:rsidR="00DB3123" w:rsidRDefault="00000000" w14:paraId="3D097C67" w14:textId="66D8084A">
      <w:r w:rsidRPr="1A106A46" w:rsidR="00000000">
        <w:rPr>
          <w:lang w:val="en-US"/>
        </w:rPr>
        <w:t>Codeable</w:t>
      </w:r>
      <w:r w:rsidRPr="1A106A46" w:rsidR="00000000">
        <w:rPr>
          <w:lang w:val="en-US"/>
        </w:rPr>
        <w:t xml:space="preserve"> concepts from code systems which do not exist in OMOP will be mapped as </w:t>
      </w:r>
      <w:r w:rsidRPr="1A106A46" w:rsidR="00000000">
        <w:rPr>
          <w:lang w:val="en-US"/>
        </w:rPr>
        <w:t>free-text</w:t>
      </w:r>
      <w:r w:rsidRPr="1A106A46" w:rsidR="00000000">
        <w:rPr>
          <w:lang w:val="en-US"/>
        </w:rPr>
        <w:t>.</w:t>
      </w:r>
    </w:p>
    <w:p w:rsidR="00DB3123" w:rsidRDefault="00000000" w14:paraId="2FF64573" w14:textId="77777777">
      <w:pPr>
        <w:numPr>
          <w:ilvl w:val="0"/>
          <w:numId w:val="13"/>
        </w:numPr>
        <w:rPr/>
      </w:pPr>
      <w:bookmarkStart w:name="_44sinio" w:id="37"/>
      <w:bookmarkEnd w:id="37"/>
      <w:r w:rsidRPr="1A106A46" w:rsidR="00000000">
        <w:rPr>
          <w:lang w:val="en-US"/>
        </w:rPr>
        <w:t xml:space="preserve">Race and ethnicity </w:t>
      </w:r>
      <w:r w:rsidRPr="1A106A46" w:rsidR="00000000">
        <w:rPr>
          <w:lang w:val="en-US"/>
        </w:rPr>
        <w:t>concepts that</w:t>
      </w:r>
      <w:r w:rsidRPr="1A106A46" w:rsidR="00000000">
        <w:rPr>
          <w:lang w:val="en-US"/>
        </w:rPr>
        <w:t xml:space="preserve"> are </w:t>
      </w:r>
      <w:r w:rsidRPr="1A106A46" w:rsidR="00000000">
        <w:rPr>
          <w:lang w:val="en-US"/>
        </w:rPr>
        <w:t>way more</w:t>
      </w:r>
      <w:r w:rsidRPr="1A106A46" w:rsidR="00000000">
        <w:rPr>
          <w:lang w:val="en-US"/>
        </w:rPr>
        <w:t xml:space="preserve"> detailed than what exists today.</w:t>
      </w:r>
    </w:p>
    <w:p w:rsidR="00DB3123" w:rsidP="009D5207" w:rsidRDefault="00000000" w14:paraId="15D311F0" w14:textId="77777777">
      <w:pPr>
        <w:pStyle w:val="Heading3"/>
        <w:numPr>
          <w:ilvl w:val="2"/>
          <w:numId w:val="14"/>
        </w:numPr>
        <w:rPr>
          <w:b w:val="0"/>
          <w:bCs/>
          <w:i w:val="0"/>
          <w:iCs/>
        </w:rPr>
      </w:pPr>
      <w:bookmarkStart w:name="_Toc180574131" w:id="38"/>
      <w:r>
        <w:t>Certain constructs do not exist in OMOP but are required by FHIR.</w:t>
      </w:r>
      <w:bookmarkEnd w:id="38"/>
    </w:p>
    <w:p w:rsidRPr="003E7175" w:rsidR="003E7175" w:rsidP="003E7175" w:rsidRDefault="003E7175" w14:paraId="6006F7F7" w14:textId="77777777"/>
    <w:p w:rsidRPr="003E7175" w:rsidR="003E7175" w:rsidP="003E7175" w:rsidRDefault="003E7175" w14:paraId="6C49586F" w14:textId="77777777">
      <w:pPr>
        <w:rPr>
          <w:b/>
          <w:bCs/>
        </w:rPr>
      </w:pPr>
      <w:r w:rsidRPr="003E7175">
        <w:rPr>
          <w:b/>
          <w:bCs/>
        </w:rPr>
        <w:t>Pattern Description:</w:t>
      </w:r>
      <w:r w:rsidRPr="003E7175">
        <w:t xml:space="preserve"> TBD</w:t>
      </w:r>
    </w:p>
    <w:p w:rsidR="00DB3123" w:rsidRDefault="00DB3123" w14:paraId="5D63F0C3" w14:textId="77777777"/>
    <w:p w:rsidR="00DB3123" w:rsidRDefault="00000000" w14:paraId="5E185B1B" w14:textId="77777777">
      <w:pPr>
        <w:rPr>
          <w:b/>
        </w:rPr>
      </w:pPr>
      <w:r>
        <w:rPr>
          <w:b/>
        </w:rPr>
        <w:t>Examples:</w:t>
      </w:r>
    </w:p>
    <w:p w:rsidR="00DB3123" w:rsidRDefault="00000000" w14:paraId="676BF4B8" w14:textId="6258E93C">
      <w:pPr>
        <w:numPr>
          <w:ilvl w:val="0"/>
          <w:numId w:val="1"/>
        </w:numPr>
        <w:rPr/>
      </w:pPr>
      <w:r w:rsidRPr="1A106A46" w:rsidR="00000000">
        <w:rPr>
          <w:lang w:val="en-US"/>
        </w:rPr>
        <w:t xml:space="preserve">OMOP does not have a notion of </w:t>
      </w:r>
      <w:r w:rsidRPr="1A106A46" w:rsidR="00000000">
        <w:rPr>
          <w:rFonts w:ascii="Calibri" w:hAnsi="Calibri" w:eastAsia="Calibri" w:cs="Calibri"/>
          <w:lang w:val="en-US"/>
        </w:rPr>
        <w:t>Condition.clinicalStatus</w:t>
      </w:r>
      <w:r w:rsidRPr="1A106A46" w:rsidR="00000000">
        <w:rPr>
          <w:lang w:val="en-US"/>
        </w:rPr>
        <w:t xml:space="preserve"> and FHIR has a </w:t>
      </w:r>
      <w:r w:rsidRPr="1A106A46" w:rsidR="00000000">
        <w:rPr>
          <w:lang w:val="en-US"/>
        </w:rPr>
        <w:t>1..</w:t>
      </w:r>
      <w:r w:rsidRPr="1A106A46" w:rsidR="00000000">
        <w:rPr>
          <w:lang w:val="en-US"/>
        </w:rPr>
        <w:t xml:space="preserve">1 cardinality for the </w:t>
      </w:r>
      <w:r w:rsidRPr="1A106A46" w:rsidR="00000000">
        <w:rPr>
          <w:rFonts w:ascii="Calibri" w:hAnsi="Calibri" w:eastAsia="Calibri" w:cs="Calibri"/>
          <w:lang w:val="en-US"/>
        </w:rPr>
        <w:t xml:space="preserve">Condition </w:t>
      </w:r>
      <w:r w:rsidRPr="1A106A46" w:rsidR="00000000">
        <w:rPr>
          <w:lang w:val="en-US"/>
        </w:rPr>
        <w:t xml:space="preserve">resource. </w:t>
      </w:r>
      <w:r w:rsidRPr="1A106A46" w:rsidR="00B66248">
        <w:rPr>
          <w:lang w:val="en-US"/>
        </w:rPr>
        <w:t xml:space="preserve">It is repetitive of </w:t>
      </w:r>
      <w:r w:rsidRPr="1A106A46" w:rsidR="00B66248">
        <w:rPr>
          <w:lang w:val="en-US"/>
        </w:rPr>
        <w:t>previous</w:t>
      </w:r>
      <w:r w:rsidRPr="1A106A46" w:rsidR="00B66248">
        <w:rPr>
          <w:lang w:val="en-US"/>
        </w:rPr>
        <w:t xml:space="preserve"> page</w:t>
      </w:r>
    </w:p>
    <w:p w:rsidR="00DB3123" w:rsidRDefault="003E7175" w14:paraId="339835D9" w14:textId="68EE2ACC">
      <w:r w:rsidRPr="003E7175">
        <w:rPr>
          <w:b/>
          <w:bCs/>
        </w:rPr>
        <w:t>Recommendation Options:</w:t>
      </w:r>
    </w:p>
    <w:tbl>
      <w:tblPr>
        <w:tblStyle w:val="a3"/>
        <w:tblW w:w="10800" w:type="dxa"/>
        <w:tblInd w:w="-1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510"/>
        <w:gridCol w:w="2730"/>
        <w:gridCol w:w="4560"/>
      </w:tblGrid>
      <w:tr w:rsidR="00DB3123" w:rsidTr="1A106A46" w14:paraId="1B347D77" w14:textId="77777777">
        <w:tc>
          <w:tcPr>
            <w:tcW w:w="3510" w:type="dxa"/>
            <w:shd w:val="clear" w:color="auto" w:fill="F3F3F3"/>
            <w:tcMar>
              <w:top w:w="100" w:type="dxa"/>
              <w:left w:w="100" w:type="dxa"/>
              <w:bottom w:w="100" w:type="dxa"/>
              <w:right w:w="100" w:type="dxa"/>
            </w:tcMar>
          </w:tcPr>
          <w:p w:rsidR="00DB3123" w:rsidP="1A106A46" w:rsidRDefault="00000000" w14:paraId="71569B19" w14:textId="77777777">
            <w:pPr>
              <w:widowControl w:val="0"/>
              <w:rPr>
                <w:b w:val="1"/>
                <w:bCs w:val="1"/>
                <w:lang w:val="en-US"/>
              </w:rPr>
            </w:pPr>
            <w:r w:rsidRPr="1A106A46" w:rsidR="00000000">
              <w:rPr>
                <w:b w:val="1"/>
                <w:bCs w:val="1"/>
                <w:lang w:val="en-US"/>
              </w:rPr>
              <w:t>Option</w:t>
            </w:r>
          </w:p>
        </w:tc>
        <w:tc>
          <w:tcPr>
            <w:tcW w:w="2730" w:type="dxa"/>
            <w:shd w:val="clear" w:color="auto" w:fill="F3F3F3"/>
            <w:tcMar>
              <w:top w:w="100" w:type="dxa"/>
              <w:left w:w="100" w:type="dxa"/>
              <w:bottom w:w="100" w:type="dxa"/>
              <w:right w:w="100" w:type="dxa"/>
            </w:tcMar>
          </w:tcPr>
          <w:p w:rsidR="00DB3123" w:rsidRDefault="00000000" w14:paraId="2289030C" w14:textId="77777777">
            <w:pPr>
              <w:widowControl w:val="0"/>
              <w:rPr>
                <w:b/>
              </w:rPr>
            </w:pPr>
            <w:r>
              <w:rPr>
                <w:b/>
              </w:rPr>
              <w:t>Pros</w:t>
            </w:r>
          </w:p>
        </w:tc>
        <w:tc>
          <w:tcPr>
            <w:tcW w:w="4560" w:type="dxa"/>
            <w:shd w:val="clear" w:color="auto" w:fill="F3F3F3"/>
            <w:tcMar>
              <w:top w:w="100" w:type="dxa"/>
              <w:left w:w="100" w:type="dxa"/>
              <w:bottom w:w="100" w:type="dxa"/>
              <w:right w:w="100" w:type="dxa"/>
            </w:tcMar>
          </w:tcPr>
          <w:p w:rsidR="00DB3123" w:rsidRDefault="00000000" w14:paraId="7D46ABA9" w14:textId="77777777">
            <w:pPr>
              <w:widowControl w:val="0"/>
              <w:rPr>
                <w:b/>
              </w:rPr>
            </w:pPr>
            <w:r>
              <w:rPr>
                <w:b/>
              </w:rPr>
              <w:t>Cons</w:t>
            </w:r>
          </w:p>
        </w:tc>
      </w:tr>
      <w:tr w:rsidR="00DB3123" w:rsidTr="1A106A46" w14:paraId="28FB691D" w14:textId="77777777">
        <w:tc>
          <w:tcPr>
            <w:tcW w:w="3510" w:type="dxa"/>
            <w:shd w:val="clear" w:color="auto" w:fill="auto"/>
            <w:tcMar>
              <w:top w:w="100" w:type="dxa"/>
              <w:left w:w="100" w:type="dxa"/>
              <w:bottom w:w="100" w:type="dxa"/>
              <w:right w:w="100" w:type="dxa"/>
            </w:tcMar>
          </w:tcPr>
          <w:p w:rsidRPr="009D5207" w:rsidR="00DB3123" w:rsidRDefault="00000000" w14:paraId="47BDF680" w14:textId="10C15A56">
            <w:pPr>
              <w:widowControl w:val="0"/>
              <w:rPr>
                <w:lang w:val="en-US" w:bidi="he-IL"/>
              </w:rPr>
            </w:pPr>
            <w:r>
              <w:t xml:space="preserve">OMOP ETL maps every status to </w:t>
            </w:r>
            <w:r>
              <w:rPr>
                <w:i/>
              </w:rPr>
              <w:t>completed</w:t>
            </w:r>
            <w:r>
              <w:t xml:space="preserve">. Assume that in OMOP handling of observational studies, all </w:t>
            </w:r>
            <w:r>
              <w:rPr>
                <w:rFonts w:ascii="Calibri" w:hAnsi="Calibri" w:eastAsia="Calibri" w:cs="Calibri"/>
              </w:rPr>
              <w:t>CONDITION_OCCURRENCE</w:t>
            </w:r>
            <w:r>
              <w:t xml:space="preserve"> and </w:t>
            </w:r>
            <w:r>
              <w:rPr>
                <w:rFonts w:ascii="Calibri" w:hAnsi="Calibri" w:eastAsia="Calibri" w:cs="Calibri"/>
              </w:rPr>
              <w:t>DRUG_EXPOSURE</w:t>
            </w:r>
            <w:r>
              <w:t xml:space="preserve"> activities have been completed.</w:t>
            </w:r>
            <w:r w:rsidR="00F6064B">
              <w:rPr>
                <w:lang w:val="en-US" w:bidi="he-IL"/>
              </w:rPr>
              <w:t xml:space="preserve"> Do not map</w:t>
            </w:r>
            <w:r w:rsidR="007B31B6">
              <w:rPr>
                <w:lang w:val="en-US" w:bidi="he-IL"/>
              </w:rPr>
              <w:t xml:space="preserve"> information that the</w:t>
            </w:r>
            <w:r w:rsidR="00F6064B">
              <w:rPr>
                <w:lang w:val="en-US" w:bidi="he-IL"/>
              </w:rPr>
              <w:t xml:space="preserve"> status </w:t>
            </w:r>
            <w:r w:rsidR="007B31B6">
              <w:rPr>
                <w:lang w:val="en-US" w:bidi="he-IL"/>
              </w:rPr>
              <w:t xml:space="preserve">is </w:t>
            </w:r>
            <w:r w:rsidR="00062A07">
              <w:rPr>
                <w:lang w:val="en-US" w:bidi="he-IL"/>
              </w:rPr>
              <w:t xml:space="preserve">different than </w:t>
            </w:r>
            <w:r w:rsidR="00F6064B">
              <w:rPr>
                <w:lang w:val="en-US" w:bidi="he-IL"/>
              </w:rPr>
              <w:t>Completed.</w:t>
            </w:r>
          </w:p>
        </w:tc>
        <w:tc>
          <w:tcPr>
            <w:tcW w:w="2730" w:type="dxa"/>
            <w:shd w:val="clear" w:color="auto" w:fill="auto"/>
            <w:tcMar>
              <w:top w:w="100" w:type="dxa"/>
              <w:left w:w="100" w:type="dxa"/>
              <w:bottom w:w="100" w:type="dxa"/>
              <w:right w:w="100" w:type="dxa"/>
            </w:tcMar>
          </w:tcPr>
          <w:p w:rsidR="00DB3123" w:rsidRDefault="00000000" w14:paraId="5DA67626" w14:textId="77777777">
            <w:pPr>
              <w:widowControl w:val="0"/>
            </w:pPr>
            <w:r>
              <w:t>No FHIR concept map needed.</w:t>
            </w:r>
          </w:p>
        </w:tc>
        <w:tc>
          <w:tcPr>
            <w:tcW w:w="4560" w:type="dxa"/>
            <w:shd w:val="clear" w:color="auto" w:fill="auto"/>
            <w:tcMar>
              <w:top w:w="100" w:type="dxa"/>
              <w:left w:w="100" w:type="dxa"/>
              <w:bottom w:w="100" w:type="dxa"/>
              <w:right w:w="100" w:type="dxa"/>
            </w:tcMar>
          </w:tcPr>
          <w:p w:rsidR="00DB3123" w:rsidRDefault="00000000" w14:paraId="560F6DFD" w14:textId="77777777">
            <w:pPr>
              <w:widowControl w:val="0"/>
            </w:pPr>
            <w:r>
              <w:t>Potentially changes intent.</w:t>
            </w:r>
          </w:p>
        </w:tc>
      </w:tr>
      <w:tr w:rsidR="00DB3123" w:rsidTr="1A106A46" w14:paraId="75871754" w14:textId="77777777">
        <w:tc>
          <w:tcPr>
            <w:tcW w:w="3510" w:type="dxa"/>
            <w:shd w:val="clear" w:color="auto" w:fill="auto"/>
            <w:tcMar>
              <w:top w:w="100" w:type="dxa"/>
              <w:left w:w="100" w:type="dxa"/>
              <w:bottom w:w="100" w:type="dxa"/>
              <w:right w:w="100" w:type="dxa"/>
            </w:tcMar>
          </w:tcPr>
          <w:p w:rsidR="00DB3123" w:rsidRDefault="00000000" w14:paraId="4FFC4E15" w14:textId="77777777">
            <w:pPr>
              <w:widowControl w:val="0"/>
            </w:pPr>
            <w:r>
              <w:t xml:space="preserve">Do not map status and fix the FHIR extension </w:t>
            </w:r>
            <w:r>
              <w:rPr>
                <w:rFonts w:ascii="Calibri" w:hAnsi="Calibri" w:eastAsia="Calibri" w:cs="Calibri"/>
              </w:rPr>
              <w:t>data-absent-reason</w:t>
            </w:r>
            <w:r>
              <w:t xml:space="preserve"> = </w:t>
            </w:r>
            <w:r>
              <w:rPr>
                <w:i/>
              </w:rPr>
              <w:t>unsupported</w:t>
            </w:r>
            <w:r>
              <w:t>.</w:t>
            </w:r>
          </w:p>
        </w:tc>
        <w:tc>
          <w:tcPr>
            <w:tcW w:w="2730" w:type="dxa"/>
            <w:shd w:val="clear" w:color="auto" w:fill="auto"/>
            <w:tcMar>
              <w:top w:w="100" w:type="dxa"/>
              <w:left w:w="100" w:type="dxa"/>
              <w:bottom w:w="100" w:type="dxa"/>
              <w:right w:w="100" w:type="dxa"/>
            </w:tcMar>
          </w:tcPr>
          <w:p w:rsidR="00DB3123" w:rsidRDefault="00000000" w14:paraId="1D4C5F96" w14:textId="77777777">
            <w:pPr>
              <w:widowControl w:val="0"/>
            </w:pPr>
            <w:r>
              <w:t>Reduces ambiguity with an explicit assertion that an equivalent field did not exist in OMOP.</w:t>
            </w:r>
          </w:p>
        </w:tc>
        <w:tc>
          <w:tcPr>
            <w:tcW w:w="4560" w:type="dxa"/>
            <w:shd w:val="clear" w:color="auto" w:fill="auto"/>
            <w:tcMar>
              <w:top w:w="100" w:type="dxa"/>
              <w:left w:w="100" w:type="dxa"/>
              <w:bottom w:w="100" w:type="dxa"/>
              <w:right w:w="100" w:type="dxa"/>
            </w:tcMar>
          </w:tcPr>
          <w:p w:rsidR="00DB3123" w:rsidRDefault="00000000" w14:paraId="15FBBCCF" w14:textId="77777777">
            <w:pPr>
              <w:widowControl w:val="0"/>
            </w:pPr>
            <w:r>
              <w:t>None.</w:t>
            </w:r>
          </w:p>
        </w:tc>
      </w:tr>
    </w:tbl>
    <w:p w:rsidR="00DB3123" w:rsidRDefault="00DB3123" w14:paraId="6BDAF08E" w14:textId="77777777"/>
    <w:p w:rsidR="00DB3123" w:rsidP="009D5207" w:rsidRDefault="00000000" w14:paraId="494B5D57" w14:textId="77777777">
      <w:pPr>
        <w:pStyle w:val="Heading3"/>
        <w:numPr>
          <w:ilvl w:val="2"/>
          <w:numId w:val="14"/>
        </w:numPr>
      </w:pPr>
      <w:bookmarkStart w:name="_Toc180574132" w:id="39"/>
      <w:r>
        <w:t>Mapping FHIR extensions</w:t>
      </w:r>
      <w:bookmarkEnd w:id="39"/>
    </w:p>
    <w:p w:rsidR="00DB3123" w:rsidRDefault="00000000" w14:paraId="6B489FB4" w14:textId="77777777">
      <w:r w:rsidRPr="1A106A46" w:rsidR="00000000">
        <w:rPr>
          <w:lang w:val="en-US"/>
        </w:rPr>
        <w:t xml:space="preserve">FHIR </w:t>
      </w:r>
      <w:r w:rsidRPr="1A106A46" w:rsidR="00000000">
        <w:rPr>
          <w:lang w:val="en-US"/>
        </w:rPr>
        <w:t>contains</w:t>
      </w:r>
      <w:r w:rsidRPr="1A106A46" w:rsidR="00000000">
        <w:rPr>
          <w:lang w:val="en-US"/>
        </w:rPr>
        <w:t xml:space="preserve"> extensions which further qualify or </w:t>
      </w:r>
      <w:r w:rsidRPr="1A106A46" w:rsidR="00000000">
        <w:rPr>
          <w:lang w:val="en-US"/>
        </w:rPr>
        <w:t>modify</w:t>
      </w:r>
      <w:r w:rsidRPr="1A106A46" w:rsidR="00000000">
        <w:rPr>
          <w:lang w:val="en-US"/>
        </w:rPr>
        <w:t xml:space="preserve"> a specific base resource. They can be standard (as </w:t>
      </w:r>
      <w:r w:rsidRPr="1A106A46" w:rsidR="00000000">
        <w:rPr>
          <w:lang w:val="en-US"/>
        </w:rPr>
        <w:t>determined</w:t>
      </w:r>
      <w:r w:rsidRPr="1A106A46" w:rsidR="00000000">
        <w:rPr>
          <w:lang w:val="en-US"/>
        </w:rPr>
        <w:t xml:space="preserve"> by HL7 FHIR) or custom (as specified in a FHIR profile within a given IG). </w:t>
      </w:r>
    </w:p>
    <w:p w:rsidR="007B31B6" w:rsidRDefault="007B31B6" w14:paraId="4C1397E9" w14:textId="6D0DDA99">
      <w:r w:rsidRPr="1A106A46" w:rsidR="007B31B6">
        <w:rPr>
          <w:lang w:val="en-US"/>
        </w:rPr>
        <w:t xml:space="preserve">Use the same </w:t>
      </w:r>
      <w:r w:rsidRPr="1A106A46" w:rsidR="007B31B6">
        <w:rPr>
          <w:lang w:val="en-US"/>
        </w:rPr>
        <w:t>principal</w:t>
      </w:r>
      <w:r w:rsidRPr="1A106A46" w:rsidR="007B31B6">
        <w:rPr>
          <w:lang w:val="en-US"/>
        </w:rPr>
        <w:t xml:space="preserve"> and </w:t>
      </w:r>
      <w:r w:rsidRPr="1A106A46" w:rsidR="007B31B6">
        <w:rPr>
          <w:lang w:val="en-US"/>
        </w:rPr>
        <w:t>methodology</w:t>
      </w:r>
      <w:r w:rsidRPr="1A106A46" w:rsidR="007B31B6">
        <w:rPr>
          <w:lang w:val="en-US"/>
        </w:rPr>
        <w:t xml:space="preserve"> to map extensions.</w:t>
      </w:r>
    </w:p>
    <w:p w:rsidR="00DB3123" w:rsidRDefault="00DB3123" w14:paraId="5C23B912" w14:textId="77777777"/>
    <w:p w:rsidR="00DB3123" w:rsidP="009D5207" w:rsidRDefault="00000000" w14:paraId="617FCAF8" w14:textId="77777777">
      <w:pPr>
        <w:pStyle w:val="Heading2"/>
        <w:numPr>
          <w:ilvl w:val="1"/>
          <w:numId w:val="14"/>
        </w:numPr>
      </w:pPr>
      <w:bookmarkStart w:name="_Toc180574133" w:id="40"/>
      <w:r>
        <w:t xml:space="preserve">FHIR </w:t>
      </w:r>
      <w:hyperlink r:id="rId44">
        <w:r w:rsidR="00DB3123">
          <w:rPr>
            <w:color w:val="0000FF"/>
            <w:u w:val="single"/>
          </w:rPr>
          <w:t>Patient</w:t>
        </w:r>
      </w:hyperlink>
      <w:r>
        <w:t xml:space="preserve">, </w:t>
      </w:r>
      <w:hyperlink r:id="rId45">
        <w:r w:rsidR="00DB3123">
          <w:rPr>
            <w:color w:val="0000FF"/>
            <w:u w:val="single"/>
          </w:rPr>
          <w:t>Person</w:t>
        </w:r>
      </w:hyperlink>
      <w:r>
        <w:t xml:space="preserve">, and </w:t>
      </w:r>
      <w:hyperlink r:id="rId46">
        <w:r w:rsidR="00DB3123">
          <w:rPr>
            <w:color w:val="0000FF"/>
            <w:u w:val="single"/>
          </w:rPr>
          <w:t>Practitioner</w:t>
        </w:r>
      </w:hyperlink>
      <w:r>
        <w:t xml:space="preserve"> Patterns</w:t>
      </w:r>
      <w:bookmarkEnd w:id="40"/>
      <w:r>
        <w:t xml:space="preserve"> </w:t>
      </w:r>
    </w:p>
    <w:p w:rsidR="00DB3123" w:rsidRDefault="00000000" w14:paraId="7E9A675A" w14:textId="77777777">
      <w:r w:rsidRPr="1A106A46" w:rsidR="00000000">
        <w:rPr>
          <w:lang w:val="en-US"/>
        </w:rPr>
        <w:t xml:space="preserve">Description: The FHIR Patient, Person, and Practitioner resources have common constructs which </w:t>
      </w:r>
      <w:r w:rsidRPr="1A106A46" w:rsidR="00000000">
        <w:rPr>
          <w:lang w:val="en-US"/>
        </w:rPr>
        <w:t>identify</w:t>
      </w:r>
      <w:r w:rsidRPr="1A106A46" w:rsidR="00000000">
        <w:rPr>
          <w:lang w:val="en-US"/>
        </w:rPr>
        <w:t xml:space="preserve"> a specific human individual, including the following:</w:t>
      </w:r>
    </w:p>
    <w:p w:rsidR="00DB3123" w:rsidRDefault="00000000" w14:paraId="047BF10B" w14:textId="77777777">
      <w:pPr>
        <w:numPr>
          <w:ilvl w:val="0"/>
          <w:numId w:val="4"/>
        </w:numPr>
        <w:spacing w:after="0"/>
      </w:pPr>
      <w:r>
        <w:t>.name</w:t>
      </w:r>
    </w:p>
    <w:p w:rsidR="00DB3123" w:rsidP="1A106A46" w:rsidRDefault="00000000" w14:paraId="21DAE487" w14:textId="77777777">
      <w:pPr>
        <w:numPr>
          <w:ilvl w:val="0"/>
          <w:numId w:val="4"/>
        </w:numPr>
        <w:spacing w:after="0"/>
        <w:rPr>
          <w:lang w:val="en-US"/>
        </w:rPr>
      </w:pPr>
      <w:r w:rsidRPr="1A106A46" w:rsidR="00000000">
        <w:rPr>
          <w:lang w:val="en-US"/>
        </w:rPr>
        <w:t>.telecom</w:t>
      </w:r>
    </w:p>
    <w:p w:rsidR="00DB3123" w:rsidP="1A106A46" w:rsidRDefault="00000000" w14:paraId="657DC4FD" w14:textId="77777777">
      <w:pPr>
        <w:numPr>
          <w:ilvl w:val="0"/>
          <w:numId w:val="4"/>
        </w:numPr>
        <w:spacing w:after="120"/>
        <w:rPr>
          <w:lang w:val="en-US"/>
        </w:rPr>
      </w:pPr>
      <w:r w:rsidRPr="1A106A46" w:rsidR="00000000">
        <w:rPr>
          <w:lang w:val="en-US"/>
        </w:rPr>
        <w:t>.gender</w:t>
      </w:r>
    </w:p>
    <w:p w:rsidR="00DB3123" w:rsidP="009D5207" w:rsidRDefault="00000000" w14:paraId="24FB15B9" w14:textId="77777777">
      <w:pPr>
        <w:pStyle w:val="Heading3"/>
        <w:numPr>
          <w:ilvl w:val="2"/>
          <w:numId w:val="14"/>
        </w:numPr>
      </w:pPr>
      <w:bookmarkStart w:name="_Toc180574134" w:id="41"/>
      <w:r>
        <w:t>Pattern: Handling person names</w:t>
      </w:r>
      <w:bookmarkEnd w:id="41"/>
    </w:p>
    <w:p w:rsidR="00DB3123" w:rsidRDefault="00DB3123" w14:paraId="4F7D1EB1" w14:textId="77777777"/>
    <w:p w:rsidR="00DB3123" w:rsidRDefault="00000000" w14:paraId="0E0F46E4" w14:textId="77777777">
      <w:r w:rsidRPr="1A106A46" w:rsidR="00000000">
        <w:rPr>
          <w:lang w:val="en-US"/>
        </w:rPr>
        <w:t xml:space="preserve">The OMOP CDM </w:t>
      </w:r>
      <w:r w:rsidRPr="1A106A46" w:rsidR="00000000">
        <w:rPr>
          <w:rFonts w:ascii="Calibri" w:hAnsi="Calibri" w:eastAsia="Calibri" w:cs="Calibri"/>
          <w:lang w:val="en-US"/>
        </w:rPr>
        <w:t>PERSON</w:t>
      </w:r>
      <w:r w:rsidRPr="1A106A46" w:rsidR="00000000">
        <w:rPr>
          <w:lang w:val="en-US"/>
        </w:rPr>
        <w:t xml:space="preserve"> table has no fields to </w:t>
      </w:r>
      <w:r w:rsidRPr="1A106A46" w:rsidR="00000000">
        <w:rPr>
          <w:lang w:val="en-US"/>
        </w:rPr>
        <w:t>indicate</w:t>
      </w:r>
      <w:r w:rsidRPr="1A106A46" w:rsidR="00000000">
        <w:rPr>
          <w:lang w:val="en-US"/>
        </w:rPr>
        <w:t xml:space="preserve"> a person’s name. Instead, a de-identified </w:t>
      </w:r>
      <w:r w:rsidRPr="1A106A46" w:rsidR="00000000">
        <w:rPr>
          <w:rFonts w:ascii="Calibri" w:hAnsi="Calibri" w:eastAsia="Calibri" w:cs="Calibri"/>
          <w:lang w:val="en-US"/>
        </w:rPr>
        <w:t>person_id</w:t>
      </w:r>
      <w:r w:rsidRPr="1A106A46" w:rsidR="00000000">
        <w:rPr>
          <w:lang w:val="en-US"/>
        </w:rPr>
        <w:t xml:space="preserve"> is provided on-purpose to address PHI constraints. Consequently, it is implied that there is a separate and secure cross-tabulation between the de-identified person ID and their PHI (name, address, contact information, etc.).</w:t>
      </w:r>
    </w:p>
    <w:p w:rsidR="00DB3123" w:rsidP="009D5207" w:rsidRDefault="00000000" w14:paraId="7B1F6374" w14:textId="77777777">
      <w:pPr>
        <w:pStyle w:val="Heading3"/>
        <w:numPr>
          <w:ilvl w:val="2"/>
          <w:numId w:val="14"/>
        </w:numPr>
        <w:rPr/>
      </w:pPr>
      <w:bookmarkStart w:name="_Toc180574135" w:id="42"/>
      <w:r w:rsidRPr="1A106A46" w:rsidR="00000000">
        <w:rPr>
          <w:lang w:val="en-US"/>
        </w:rPr>
        <w:t>FHIR.human</w:t>
      </w:r>
      <w:r w:rsidRPr="1A106A46" w:rsidR="00000000">
        <w:rPr>
          <w:lang w:val="en-US"/>
        </w:rPr>
        <w:t>-name exists</w:t>
      </w:r>
      <w:bookmarkEnd w:id="42"/>
    </w:p>
    <w:p w:rsidR="00DB3123" w:rsidRDefault="00000000" w14:paraId="7E37560B" w14:textId="77777777">
      <w:r>
        <w:t>If a human name exists, then map the following FHIR elements as follows:</w:t>
      </w:r>
    </w:p>
    <w:p w:rsidR="00DB3123" w:rsidRDefault="00DB3123" w14:paraId="2BECDC68" w14:textId="77777777"/>
    <w:p w:rsidR="00DB3123" w:rsidRDefault="00000000" w14:paraId="38D057BA" w14:textId="77777777">
      <w:r w:rsidRPr="1A106A46" w:rsidR="00000000">
        <w:rPr>
          <w:lang w:val="en-US"/>
        </w:rPr>
        <w:t xml:space="preserve">One convention in FHIR-to-OMOP is to create an </w:t>
      </w:r>
      <w:r w:rsidRPr="1A106A46" w:rsidR="00000000">
        <w:rPr>
          <w:rFonts w:ascii="Calibri" w:hAnsi="Calibri" w:eastAsia="Calibri" w:cs="Calibri"/>
          <w:lang w:val="en-US"/>
        </w:rPr>
        <w:t>OBSERVATION</w:t>
      </w:r>
      <w:r w:rsidRPr="1A106A46" w:rsidR="00000000">
        <w:rPr>
          <w:lang w:val="en-US"/>
        </w:rPr>
        <w:t xml:space="preserve"> record for which the concept_id is the SNOMED code for “</w:t>
      </w:r>
      <w:r w:rsidRPr="1A106A46" w:rsidR="00000000">
        <w:rPr>
          <w:i w:val="1"/>
          <w:iCs w:val="1"/>
          <w:lang w:val="en-US"/>
        </w:rPr>
        <w:t>person name</w:t>
      </w:r>
      <w:r w:rsidRPr="1A106A46" w:rsidR="00000000">
        <w:rPr>
          <w:i w:val="1"/>
          <w:iCs w:val="1"/>
          <w:lang w:val="en-US"/>
        </w:rPr>
        <w:t>”</w:t>
      </w:r>
      <w:r w:rsidRPr="1A106A46" w:rsidR="00000000">
        <w:rPr>
          <w:lang w:val="en-US"/>
        </w:rPr>
        <w:t>.</w:t>
      </w:r>
      <w:r w:rsidRPr="1A106A46" w:rsidR="00000000">
        <w:rPr>
          <w:lang w:val="en-US"/>
        </w:rPr>
        <w:t xml:space="preserve"> In this case, the link between that </w:t>
      </w:r>
      <w:r w:rsidRPr="1A106A46" w:rsidR="00000000">
        <w:rPr>
          <w:rFonts w:ascii="Calibri" w:hAnsi="Calibri" w:eastAsia="Calibri" w:cs="Calibri"/>
          <w:lang w:val="en-US"/>
        </w:rPr>
        <w:t>OBSERVATION</w:t>
      </w:r>
      <w:r w:rsidRPr="1A106A46" w:rsidR="00000000">
        <w:rPr>
          <w:lang w:val="en-US"/>
        </w:rPr>
        <w:t xml:space="preserve"> record back to </w:t>
      </w:r>
      <w:r w:rsidRPr="1A106A46" w:rsidR="00000000">
        <w:rPr>
          <w:rFonts w:ascii="Calibri" w:hAnsi="Calibri" w:eastAsia="Calibri" w:cs="Calibri"/>
          <w:lang w:val="en-US"/>
        </w:rPr>
        <w:t>PERSON</w:t>
      </w:r>
      <w:r w:rsidRPr="1A106A46" w:rsidR="00000000">
        <w:rPr>
          <w:lang w:val="en-US"/>
        </w:rPr>
        <w:t xml:space="preserve"> is the foreign key for </w:t>
      </w:r>
      <w:r w:rsidRPr="1A106A46" w:rsidR="00000000">
        <w:rPr>
          <w:rFonts w:ascii="Calibri" w:hAnsi="Calibri" w:eastAsia="Calibri" w:cs="Calibri"/>
          <w:lang w:val="en-US"/>
        </w:rPr>
        <w:t>person_id</w:t>
      </w:r>
      <w:r w:rsidRPr="1A106A46" w:rsidR="00000000">
        <w:rPr>
          <w:lang w:val="en-US"/>
        </w:rPr>
        <w:t xml:space="preserve">. </w:t>
      </w:r>
    </w:p>
    <w:p w:rsidR="00DB3123" w:rsidRDefault="00DB3123" w14:paraId="2BC23B29" w14:textId="77777777"/>
    <w:p w:rsidR="00DB3123" w:rsidRDefault="00000000" w14:paraId="55645D66" w14:textId="77777777">
      <w:r w:rsidRPr="1A106A46" w:rsidR="00000000">
        <w:rPr>
          <w:lang w:val="en-US"/>
        </w:rPr>
        <w:t xml:space="preserve">FHIR however does all multiple person names with a qualifier for </w:t>
      </w:r>
      <w:r w:rsidRPr="1A106A46" w:rsidR="00000000">
        <w:rPr>
          <w:lang w:val="en-US"/>
        </w:rPr>
        <w:t>different types</w:t>
      </w:r>
      <w:r w:rsidRPr="1A106A46" w:rsidR="00000000">
        <w:rPr>
          <w:lang w:val="en-US"/>
        </w:rPr>
        <w:t xml:space="preserve"> of names (legal, birth, </w:t>
      </w:r>
      <w:r w:rsidRPr="1A106A46" w:rsidR="00000000">
        <w:rPr>
          <w:lang w:val="en-US"/>
        </w:rPr>
        <w:t>etc</w:t>
      </w:r>
      <w:r w:rsidRPr="1A106A46" w:rsidR="00000000">
        <w:rPr>
          <w:lang w:val="en-US"/>
        </w:rPr>
        <w:t xml:space="preserve">). Further investigation is needed to </w:t>
      </w:r>
      <w:r w:rsidRPr="1A106A46" w:rsidR="00000000">
        <w:rPr>
          <w:lang w:val="en-US"/>
        </w:rPr>
        <w:t>identify</w:t>
      </w:r>
      <w:r w:rsidRPr="1A106A46" w:rsidR="00000000">
        <w:rPr>
          <w:lang w:val="en-US"/>
        </w:rPr>
        <w:t xml:space="preserve"> where such qualifiers are stored. FHIR has a separate element for this </w:t>
      </w:r>
      <w:r w:rsidRPr="1A106A46" w:rsidR="00000000">
        <w:rPr>
          <w:lang w:val="en-US"/>
        </w:rPr>
        <w:t>qualifier</w:t>
      </w:r>
      <w:r w:rsidRPr="1A106A46" w:rsidR="00000000">
        <w:rPr>
          <w:lang w:val="en-US"/>
        </w:rPr>
        <w:t xml:space="preserve"> and it is likely to be a pre-coordinated concept in OMOP instead. For example: OMOP could have an </w:t>
      </w:r>
      <w:r w:rsidRPr="1A106A46" w:rsidR="00000000">
        <w:rPr>
          <w:rFonts w:ascii="Calibri" w:hAnsi="Calibri" w:eastAsia="Calibri" w:cs="Calibri"/>
          <w:lang w:val="en-US"/>
        </w:rPr>
        <w:t xml:space="preserve">OBSERVATION </w:t>
      </w:r>
      <w:r w:rsidRPr="1A106A46" w:rsidR="00000000">
        <w:rPr>
          <w:lang w:val="en-US"/>
        </w:rPr>
        <w:t xml:space="preserve">with the </w:t>
      </w:r>
      <w:r w:rsidRPr="1A106A46" w:rsidR="00000000">
        <w:rPr>
          <w:rFonts w:ascii="Calibri" w:hAnsi="Calibri" w:eastAsia="Calibri" w:cs="Calibri"/>
          <w:lang w:val="en-US"/>
        </w:rPr>
        <w:t>concept_id</w:t>
      </w:r>
      <w:r w:rsidRPr="1A106A46" w:rsidR="00000000">
        <w:rPr>
          <w:lang w:val="en-US"/>
        </w:rPr>
        <w:t xml:space="preserve"> for maiden name (</w:t>
      </w:r>
      <w:hyperlink r:id="R70a62f5682594400">
        <w:r w:rsidRPr="1A106A46" w:rsidR="00DB3123">
          <w:rPr>
            <w:color w:val="1155CC"/>
            <w:u w:val="single"/>
            <w:lang w:val="en-US"/>
          </w:rPr>
          <w:t>OMOP id: 764223</w:t>
        </w:r>
      </w:hyperlink>
      <w:r w:rsidRPr="1A106A46" w:rsidR="00000000">
        <w:rPr>
          <w:lang w:val="en-US"/>
        </w:rPr>
        <w:t>).</w:t>
      </w:r>
    </w:p>
    <w:p w:rsidR="00DB3123" w:rsidRDefault="00DB3123" w14:paraId="065FF32A" w14:textId="77777777"/>
    <w:p w:rsidR="001F19CC" w:rsidP="009D5207" w:rsidRDefault="001F19CC" w14:paraId="1B1F4AE7" w14:textId="67557D38">
      <w:pPr>
        <w:pStyle w:val="Heading3"/>
        <w:numPr>
          <w:ilvl w:val="2"/>
          <w:numId w:val="14"/>
        </w:numPr>
        <w:rPr/>
      </w:pPr>
      <w:r w:rsidRPr="1A106A46" w:rsidR="001F19CC">
        <w:rPr>
          <w:lang w:val="en-US"/>
        </w:rPr>
        <w:t xml:space="preserve">Pattern: Handling </w:t>
      </w:r>
      <w:r w:rsidRPr="1A106A46" w:rsidR="00D82B0E">
        <w:rPr>
          <w:lang w:val="en-US"/>
        </w:rPr>
        <w:t>Patient.provider</w:t>
      </w:r>
      <w:r w:rsidRPr="1A106A46" w:rsidR="001F19CC">
        <w:rPr>
          <w:lang w:val="en-US"/>
        </w:rPr>
        <w:t xml:space="preserve"> </w:t>
      </w:r>
      <w:r w:rsidRPr="1A106A46" w:rsidR="00D82B0E">
        <w:rPr>
          <w:lang w:val="en-US"/>
        </w:rPr>
        <w:t>r</w:t>
      </w:r>
      <w:r w:rsidRPr="1A106A46" w:rsidR="001F19CC">
        <w:rPr>
          <w:lang w:val="en-US"/>
        </w:rPr>
        <w:t>eferences</w:t>
      </w:r>
    </w:p>
    <w:p w:rsidR="001F19CC" w:rsidRDefault="001F19CC" w14:paraId="2A3DACEA" w14:textId="6F6D12B2"/>
    <w:p w:rsidR="001F19CC" w:rsidRDefault="001F19CC" w14:paraId="4CDBD685" w14:textId="02500FE0">
      <w:r w:rsidRPr="1A106A46" w:rsidR="001F19CC">
        <w:rPr>
          <w:lang w:val="en-US"/>
        </w:rPr>
        <w:t xml:space="preserve">The FHIR Patient resource has </w:t>
      </w:r>
      <w:r w:rsidRPr="1A106A46" w:rsidR="001F19CC">
        <w:rPr>
          <w:lang w:val="en-US"/>
        </w:rPr>
        <w:t>0..</w:t>
      </w:r>
      <w:r w:rsidRPr="1A106A46" w:rsidR="001F19CC">
        <w:rPr>
          <w:lang w:val="en-US"/>
        </w:rPr>
        <w:t xml:space="preserve">* </w:t>
      </w:r>
      <w:r w:rsidRPr="1A106A46" w:rsidR="001F19CC">
        <w:rPr>
          <w:lang w:val="en-US"/>
        </w:rPr>
        <w:t>whereas</w:t>
      </w:r>
      <w:r w:rsidRPr="1A106A46" w:rsidR="001F19CC">
        <w:rPr>
          <w:lang w:val="en-US"/>
        </w:rPr>
        <w:t xml:space="preserve"> the OMOP CDM PERSON table 1) has only one field for a provider_id, 2) further restricts the provider to be “</w:t>
      </w:r>
      <w:r w:rsidRPr="1A106A46" w:rsidR="001F19CC">
        <w:rPr>
          <w:i w:val="1"/>
          <w:iCs w:val="1"/>
          <w:lang w:val="en-US"/>
        </w:rPr>
        <w:t>the last known general practitioner of the person. If there are multiple providers, it is up to the ETL to decide which to put here</w:t>
      </w:r>
      <w:r w:rsidRPr="1A106A46" w:rsidR="001F19CC">
        <w:rPr>
          <w:lang w:val="en-US"/>
        </w:rPr>
        <w:t>.</w:t>
      </w:r>
      <w:r w:rsidRPr="1A106A46" w:rsidR="001F19CC">
        <w:rPr>
          <w:lang w:val="en-US"/>
        </w:rPr>
        <w:t>”</w:t>
      </w:r>
    </w:p>
    <w:p w:rsidR="001F19CC" w:rsidRDefault="001F19CC" w14:paraId="2894A1E8" w14:textId="3630BCFB">
      <w:r w:rsidRPr="1A106A46" w:rsidR="001F19CC">
        <w:rPr>
          <w:lang w:val="en-US"/>
        </w:rPr>
        <w:t xml:space="preserve">It is </w:t>
      </w:r>
      <w:r w:rsidRPr="1A106A46" w:rsidR="001F19CC">
        <w:rPr>
          <w:lang w:val="en-US"/>
        </w:rPr>
        <w:t>not uncommon</w:t>
      </w:r>
      <w:r w:rsidRPr="1A106A46" w:rsidR="001F19CC">
        <w:rPr>
          <w:lang w:val="en-US"/>
        </w:rPr>
        <w:t xml:space="preserve"> for a patient to have multiple providers in their care, or to be part of a physician group where several providers may be the PCP for a patient depending on availability.</w:t>
      </w:r>
    </w:p>
    <w:p w:rsidR="001F19CC" w:rsidRDefault="001F19CC" w14:paraId="4392C092" w14:textId="11C4847F">
      <w:r>
        <w:t xml:space="preserve">We recommend that unless there is only one primary care physician assigned to the patient, that this field not be populated. </w:t>
      </w:r>
      <w:r w:rsidR="003D315E">
        <w:t>We find that most use cases have no need for this field and that specific p</w:t>
      </w:r>
      <w:r>
        <w:t>rovider information is more relevant to the OMOP CDM event tables than the provider_id field in the PERSON table.</w:t>
      </w:r>
    </w:p>
    <w:p w:rsidR="00D82B0E" w:rsidP="1A106A46" w:rsidRDefault="00D82B0E" w14:paraId="3F81844D" w14:textId="37ABBA3E">
      <w:pPr>
        <w:pStyle w:val="Heading3"/>
        <w:numPr>
          <w:ilvl w:val="2"/>
          <w:numId w:val="14"/>
        </w:numPr>
        <w:rPr>
          <w:lang w:val="en-US"/>
        </w:rPr>
      </w:pPr>
      <w:r w:rsidRPr="1A106A46" w:rsidR="00D82B0E">
        <w:rPr>
          <w:lang w:val="en-US"/>
        </w:rPr>
        <w:t xml:space="preserve">Pattern: Handling </w:t>
      </w:r>
      <w:r w:rsidRPr="1A106A46" w:rsidR="00D82B0E">
        <w:rPr>
          <w:lang w:val="en-US"/>
        </w:rPr>
        <w:t>Patient.managingOrganization</w:t>
      </w:r>
    </w:p>
    <w:p w:rsidR="001F19CC" w:rsidRDefault="00D82B0E" w14:paraId="6E713DCF" w14:textId="10D4891C">
      <w:r>
        <w:t>This pattern is managed the same as provider references.</w:t>
      </w:r>
    </w:p>
    <w:p w:rsidR="00D82B0E" w:rsidRDefault="00D82B0E" w14:paraId="4AC40309" w14:textId="77777777"/>
    <w:p w:rsidR="00DB3123" w:rsidP="009D5207" w:rsidRDefault="00000000" w14:paraId="2A005552" w14:textId="77777777">
      <w:pPr>
        <w:pStyle w:val="Heading2"/>
        <w:numPr>
          <w:ilvl w:val="1"/>
          <w:numId w:val="14"/>
        </w:numPr>
      </w:pPr>
      <w:bookmarkStart w:name="_Toc180574136" w:id="43"/>
      <w:r>
        <w:t xml:space="preserve">FHIR </w:t>
      </w:r>
      <w:hyperlink r:id="rId48">
        <w:r w:rsidR="00DB3123">
          <w:rPr>
            <w:color w:val="1155CC"/>
            <w:u w:val="single"/>
          </w:rPr>
          <w:t>Condition</w:t>
        </w:r>
      </w:hyperlink>
      <w:r>
        <w:t xml:space="preserve"> Patterns &lt;</w:t>
      </w:r>
      <w:r>
        <w:rPr>
          <w:highlight w:val="yellow"/>
        </w:rPr>
        <w:t>WIP to be continued</w:t>
      </w:r>
      <w:r>
        <w:t>&gt;</w:t>
      </w:r>
      <w:bookmarkEnd w:id="43"/>
    </w:p>
    <w:p w:rsidR="00DB3123" w:rsidRDefault="00000000" w14:paraId="69D5F411" w14:textId="77777777">
      <w:r>
        <w:t xml:space="preserve">The FHIR </w:t>
      </w:r>
      <w:hyperlink r:id="rId49">
        <w:r w:rsidR="00DB3123">
          <w:rPr>
            <w:color w:val="1155CC"/>
            <w:u w:val="single"/>
          </w:rPr>
          <w:t>Condition</w:t>
        </w:r>
      </w:hyperlink>
      <w:r>
        <w:t xml:space="preserve"> resource has a loose definition of “</w:t>
      </w:r>
      <w:r>
        <w:rPr>
          <w:i/>
        </w:rPr>
        <w:t>resource is used to record detailed information about a condition, problem, diagnosis, or other event, situation, issue, or clinical concept that has risen to a level of concern.</w:t>
      </w:r>
      <w:r>
        <w:t>”</w:t>
      </w:r>
    </w:p>
    <w:p w:rsidR="00DB3123" w:rsidP="1A106A46" w:rsidRDefault="000071D4" w14:paraId="500122BE" w14:textId="22FB57FB">
      <w:pPr>
        <w:pStyle w:val="Heading3"/>
        <w:numPr>
          <w:ilvl w:val="2"/>
          <w:numId w:val="14"/>
        </w:numPr>
        <w:rPr>
          <w:lang w:val="en-US"/>
        </w:rPr>
      </w:pPr>
      <w:bookmarkStart w:name="_Toc180574137" w:id="44"/>
      <w:r w:rsidRPr="1A106A46" w:rsidR="000071D4">
        <w:rPr>
          <w:lang w:val="en-US"/>
        </w:rPr>
        <w:t>Condition.category</w:t>
      </w:r>
      <w:bookmarkEnd w:id="44"/>
    </w:p>
    <w:p w:rsidRPr="00945348" w:rsidR="000071D4" w:rsidP="000071D4" w:rsidRDefault="000071D4" w14:paraId="18F17B7E" w14:textId="047C899F">
      <w:pPr>
        <w:spacing w:after="0"/>
      </w:pPr>
      <w:r w:rsidRPr="1A106A46" w:rsidR="000071D4">
        <w:rPr>
          <w:lang w:val="en-US"/>
        </w:rPr>
        <w:t>Condition category does not require map</w:t>
      </w:r>
      <w:r w:rsidRPr="1A106A46" w:rsidR="00945348">
        <w:rPr>
          <w:lang w:val="en-US"/>
        </w:rPr>
        <w:t xml:space="preserve">ping since it is supporting information and there is no equivalent in OMOP CDM. By default, </w:t>
      </w:r>
      <w:r w:rsidRPr="1A106A46" w:rsidR="00945348">
        <w:rPr>
          <w:lang w:val="en-US"/>
        </w:rPr>
        <w:t>Condition.category</w:t>
      </w:r>
      <w:r w:rsidRPr="1A106A46" w:rsidR="00945348">
        <w:rPr>
          <w:lang w:val="en-US"/>
        </w:rPr>
        <w:t xml:space="preserve"> lists 2 options: </w:t>
      </w:r>
      <w:r w:rsidRPr="1A106A46" w:rsidR="00945348">
        <w:rPr>
          <w:rFonts w:ascii="Calibri" w:hAnsi="Calibri" w:cs="Calibri"/>
          <w:lang w:val="en-US"/>
        </w:rPr>
        <w:t>problem-list</w:t>
      </w:r>
      <w:r w:rsidRPr="1A106A46" w:rsidR="00945348">
        <w:rPr>
          <w:lang w:val="en-US"/>
        </w:rPr>
        <w:t xml:space="preserve"> or </w:t>
      </w:r>
      <w:r w:rsidRPr="1A106A46" w:rsidR="00945348">
        <w:rPr>
          <w:rFonts w:ascii="Calibri" w:hAnsi="Calibri" w:cs="Calibri"/>
          <w:lang w:val="en-US"/>
        </w:rPr>
        <w:t>encounter-diagnosis</w:t>
      </w:r>
      <w:r w:rsidRPr="1A106A46" w:rsidR="00945348">
        <w:rPr>
          <w:lang w:val="en-US"/>
        </w:rPr>
        <w:t xml:space="preserve">. </w:t>
      </w:r>
    </w:p>
    <w:p w:rsidR="00945348" w:rsidP="000071D4" w:rsidRDefault="00945348" w14:paraId="7B269909" w14:textId="77777777">
      <w:pPr>
        <w:spacing w:after="0"/>
      </w:pPr>
    </w:p>
    <w:p w:rsidRPr="000416D6" w:rsidR="000071D4" w:rsidP="000071D4" w:rsidRDefault="000071D4" w14:paraId="031B42E8" w14:textId="77777777">
      <w:pPr>
        <w:pBdr>
          <w:top w:val="single" w:color="DCDCDC" w:sz="6" w:space="4"/>
          <w:left w:val="single" w:color="DCDCDC" w:sz="6" w:space="4"/>
          <w:bottom w:val="single" w:color="DCDCDC" w:sz="6" w:space="4"/>
          <w:right w:val="single" w:color="DCDCDC" w:sz="6" w:space="4"/>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w:t>
      </w:r>
    </w:p>
    <w:p w:rsidRPr="000416D6" w:rsidR="000071D4" w:rsidP="000071D4" w:rsidRDefault="000071D4" w14:paraId="47E25F40" w14:textId="77777777">
      <w:pPr>
        <w:pBdr>
          <w:top w:val="single" w:color="DCDCDC" w:sz="6" w:space="4"/>
          <w:left w:val="single" w:color="DCDCDC" w:sz="6" w:space="4"/>
          <w:bottom w:val="single" w:color="DCDCDC" w:sz="6" w:space="4"/>
          <w:right w:val="single" w:color="DCDCDC" w:sz="6" w:space="4"/>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"resourceType": "Condition",</w:t>
      </w:r>
    </w:p>
    <w:p w:rsidR="000071D4" w:rsidP="000071D4" w:rsidRDefault="000071D4" w14:paraId="526CF118" w14:textId="77777777">
      <w:pPr>
        <w:pBdr>
          <w:top w:val="single" w:color="DCDCDC" w:sz="6" w:space="4"/>
          <w:left w:val="single" w:color="DCDCDC" w:sz="6" w:space="4"/>
          <w:bottom w:val="single" w:color="DCDCDC" w:sz="6" w:space="4"/>
          <w:right w:val="single" w:color="DCDCDC" w:sz="6" w:space="4"/>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"id": "example",</w:t>
      </w:r>
    </w:p>
    <w:p w:rsidRPr="000416D6" w:rsidR="000071D4" w:rsidP="000071D4" w:rsidRDefault="000071D4" w14:paraId="386A0434" w14:textId="77777777">
      <w:pPr>
        <w:pBdr>
          <w:top w:val="single" w:color="DCDCDC" w:sz="6" w:space="4"/>
          <w:left w:val="single" w:color="DCDCDC" w:sz="6" w:space="4"/>
          <w:bottom w:val="single" w:color="DCDCDC" w:sz="6" w:space="4"/>
          <w:right w:val="single" w:color="DCDCDC" w:sz="6" w:space="4"/>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"category": [</w:t>
      </w:r>
    </w:p>
    <w:p w:rsidRPr="000416D6" w:rsidR="000071D4" w:rsidP="000071D4" w:rsidRDefault="000071D4" w14:paraId="56301A9A" w14:textId="77777777">
      <w:pPr>
        <w:pBdr>
          <w:top w:val="single" w:color="DCDCDC" w:sz="6" w:space="4"/>
          <w:left w:val="single" w:color="DCDCDC" w:sz="6" w:space="4"/>
          <w:bottom w:val="single" w:color="DCDCDC" w:sz="6" w:space="4"/>
          <w:right w:val="single" w:color="DCDCDC" w:sz="6" w:space="4"/>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rsidRPr="000416D6" w:rsidR="000071D4" w:rsidP="000071D4" w:rsidRDefault="000071D4" w14:paraId="0E796C60" w14:textId="77777777">
      <w:pPr>
        <w:pBdr>
          <w:top w:val="single" w:color="DCDCDC" w:sz="6" w:space="4"/>
          <w:left w:val="single" w:color="DCDCDC" w:sz="6" w:space="4"/>
          <w:bottom w:val="single" w:color="DCDCDC" w:sz="6" w:space="4"/>
          <w:right w:val="single" w:color="DCDCDC" w:sz="6" w:space="4"/>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"coding": [</w:t>
      </w:r>
    </w:p>
    <w:p w:rsidRPr="000416D6" w:rsidR="000071D4" w:rsidP="000071D4" w:rsidRDefault="000071D4" w14:paraId="633F5DF6" w14:textId="77777777">
      <w:pPr>
        <w:pBdr>
          <w:top w:val="single" w:color="DCDCDC" w:sz="6" w:space="4"/>
          <w:left w:val="single" w:color="DCDCDC" w:sz="6" w:space="4"/>
          <w:bottom w:val="single" w:color="DCDCDC" w:sz="6" w:space="4"/>
          <w:right w:val="single" w:color="DCDCDC" w:sz="6" w:space="4"/>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rsidRPr="000416D6" w:rsidR="000071D4" w:rsidP="000071D4" w:rsidRDefault="000071D4" w14:paraId="1104A453" w14:textId="77777777">
      <w:pPr>
        <w:pBdr>
          <w:top w:val="single" w:color="DCDCDC" w:sz="6" w:space="4"/>
          <w:left w:val="single" w:color="DCDCDC" w:sz="6" w:space="4"/>
          <w:bottom w:val="single" w:color="DCDCDC" w:sz="6" w:space="4"/>
          <w:right w:val="single" w:color="DCDCDC" w:sz="6" w:space="4"/>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"system": "http://terminology.hl7.org/CodeSystem/condition-category",</w:t>
      </w:r>
    </w:p>
    <w:p w:rsidRPr="000416D6" w:rsidR="000071D4" w:rsidP="000071D4" w:rsidRDefault="000071D4" w14:paraId="7A20C496" w14:textId="77777777">
      <w:pPr>
        <w:pBdr>
          <w:top w:val="single" w:color="DCDCDC" w:sz="6" w:space="4"/>
          <w:left w:val="single" w:color="DCDCDC" w:sz="6" w:space="4"/>
          <w:bottom w:val="single" w:color="DCDCDC" w:sz="6" w:space="4"/>
          <w:right w:val="single" w:color="DCDCDC" w:sz="6" w:space="4"/>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"code": "encounter-diagnosis",</w:t>
      </w:r>
    </w:p>
    <w:p w:rsidRPr="000416D6" w:rsidR="000071D4" w:rsidP="000071D4" w:rsidRDefault="000071D4" w14:paraId="5622B6C9" w14:textId="77777777">
      <w:pPr>
        <w:pBdr>
          <w:top w:val="single" w:color="DCDCDC" w:sz="6" w:space="4"/>
          <w:left w:val="single" w:color="DCDCDC" w:sz="6" w:space="4"/>
          <w:bottom w:val="single" w:color="DCDCDC" w:sz="6" w:space="4"/>
          <w:right w:val="single" w:color="DCDCDC" w:sz="6" w:space="4"/>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"display": "Encounter Diagnosis"</w:t>
      </w:r>
    </w:p>
    <w:p w:rsidRPr="000416D6" w:rsidR="000071D4" w:rsidP="000071D4" w:rsidRDefault="000071D4" w14:paraId="0CCB2672" w14:textId="77777777">
      <w:pPr>
        <w:pBdr>
          <w:top w:val="single" w:color="DCDCDC" w:sz="6" w:space="4"/>
          <w:left w:val="single" w:color="DCDCDC" w:sz="6" w:space="4"/>
          <w:bottom w:val="single" w:color="DCDCDC" w:sz="6" w:space="4"/>
          <w:right w:val="single" w:color="DCDCDC" w:sz="6" w:space="4"/>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rsidRPr="000416D6" w:rsidR="000071D4" w:rsidP="000071D4" w:rsidRDefault="000071D4" w14:paraId="688EACB1" w14:textId="77777777">
      <w:pPr>
        <w:pBdr>
          <w:top w:val="single" w:color="DCDCDC" w:sz="6" w:space="4"/>
          <w:left w:val="single" w:color="DCDCDC" w:sz="6" w:space="4"/>
          <w:bottom w:val="single" w:color="DCDCDC" w:sz="6" w:space="4"/>
          <w:right w:val="single" w:color="DCDCDC" w:sz="6" w:space="4"/>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rsidRPr="000416D6" w:rsidR="000071D4" w:rsidP="000071D4" w:rsidRDefault="000071D4" w14:paraId="4483F4DE" w14:textId="77777777">
      <w:pPr>
        <w:pBdr>
          <w:top w:val="single" w:color="DCDCDC" w:sz="6" w:space="4"/>
          <w:left w:val="single" w:color="DCDCDC" w:sz="6" w:space="4"/>
          <w:bottom w:val="single" w:color="DCDCDC" w:sz="6" w:space="4"/>
          <w:right w:val="single" w:color="DCDCDC" w:sz="6" w:space="4"/>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"system": "http://snomed.info/sct",</w:t>
      </w:r>
    </w:p>
    <w:p w:rsidRPr="000416D6" w:rsidR="000071D4" w:rsidP="000071D4" w:rsidRDefault="000071D4" w14:paraId="1555B813" w14:textId="77777777">
      <w:pPr>
        <w:pBdr>
          <w:top w:val="single" w:color="DCDCDC" w:sz="6" w:space="4"/>
          <w:left w:val="single" w:color="DCDCDC" w:sz="6" w:space="4"/>
          <w:bottom w:val="single" w:color="DCDCDC" w:sz="6" w:space="4"/>
          <w:right w:val="single" w:color="DCDCDC" w:sz="6" w:space="4"/>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"code": "439401001",</w:t>
      </w:r>
    </w:p>
    <w:p w:rsidRPr="000416D6" w:rsidR="000071D4" w:rsidP="000071D4" w:rsidRDefault="000071D4" w14:paraId="14837910" w14:textId="77777777">
      <w:pPr>
        <w:pBdr>
          <w:top w:val="single" w:color="DCDCDC" w:sz="6" w:space="4"/>
          <w:left w:val="single" w:color="DCDCDC" w:sz="6" w:space="4"/>
          <w:bottom w:val="single" w:color="DCDCDC" w:sz="6" w:space="4"/>
          <w:right w:val="single" w:color="DCDCDC" w:sz="6" w:space="4"/>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"display": "Diagnosis"</w:t>
      </w:r>
    </w:p>
    <w:p w:rsidRPr="000416D6" w:rsidR="000071D4" w:rsidP="000071D4" w:rsidRDefault="000071D4" w14:paraId="12C80B38" w14:textId="77777777">
      <w:pPr>
        <w:pBdr>
          <w:top w:val="single" w:color="DCDCDC" w:sz="6" w:space="4"/>
          <w:left w:val="single" w:color="DCDCDC" w:sz="6" w:space="4"/>
          <w:bottom w:val="single" w:color="DCDCDC" w:sz="6" w:space="4"/>
          <w:right w:val="single" w:color="DCDCDC" w:sz="6" w:space="4"/>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rsidRPr="000416D6" w:rsidR="000071D4" w:rsidP="000071D4" w:rsidRDefault="000071D4" w14:paraId="1F6323DC" w14:textId="77777777">
      <w:pPr>
        <w:pBdr>
          <w:top w:val="single" w:color="DCDCDC" w:sz="6" w:space="4"/>
          <w:left w:val="single" w:color="DCDCDC" w:sz="6" w:space="4"/>
          <w:bottom w:val="single" w:color="DCDCDC" w:sz="6" w:space="4"/>
          <w:right w:val="single" w:color="DCDCDC" w:sz="6" w:space="4"/>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rsidRPr="000416D6" w:rsidR="000071D4" w:rsidP="000071D4" w:rsidRDefault="000071D4" w14:paraId="39637175" w14:textId="77777777">
      <w:pPr>
        <w:pBdr>
          <w:top w:val="single" w:color="DCDCDC" w:sz="6" w:space="4"/>
          <w:left w:val="single" w:color="DCDCDC" w:sz="6" w:space="4"/>
          <w:bottom w:val="single" w:color="DCDCDC" w:sz="6" w:space="4"/>
          <w:right w:val="single" w:color="DCDCDC" w:sz="6" w:space="4"/>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rsidRPr="000416D6" w:rsidR="000071D4" w:rsidP="000071D4" w:rsidRDefault="000071D4" w14:paraId="37047ABC" w14:textId="77777777">
      <w:pPr>
        <w:pBdr>
          <w:top w:val="single" w:color="DCDCDC" w:sz="6" w:space="4"/>
          <w:left w:val="single" w:color="DCDCDC" w:sz="6" w:space="4"/>
          <w:bottom w:val="single" w:color="DCDCDC" w:sz="6" w:space="4"/>
          <w:right w:val="single" w:color="DCDCDC" w:sz="6" w:space="4"/>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r>
        <w:rPr>
          <w:rFonts w:ascii="Monaco" w:hAnsi="Monaco" w:cs="Courier New"/>
          <w:color w:val="333333"/>
          <w:sz w:val="17"/>
          <w:szCs w:val="17"/>
          <w:lang w:val="en-US"/>
        </w:rPr>
        <w:t xml:space="preserve"> etc…</w:t>
      </w:r>
    </w:p>
    <w:p w:rsidR="000071D4" w:rsidP="000071D4" w:rsidRDefault="000071D4" w14:paraId="12FAD05A" w14:textId="77777777">
      <w:pPr>
        <w:spacing w:after="0"/>
        <w:ind w:left="720"/>
      </w:pPr>
    </w:p>
    <w:p w:rsidRPr="00945348" w:rsidR="00945348" w:rsidP="00945348" w:rsidRDefault="00945348" w14:paraId="3AD6AB9C" w14:textId="2BEF9C45">
      <w:pPr>
        <w:spacing w:after="0"/>
      </w:pPr>
      <w:r>
        <w:t xml:space="preserve">Note: This element however has an </w:t>
      </w:r>
      <w:r>
        <w:rPr>
          <w:i/>
          <w:iCs/>
        </w:rPr>
        <w:t>extensible</w:t>
      </w:r>
      <w:r>
        <w:t xml:space="preserve"> binding, which allows for the implementer to add any other concept as long as it is not equivalent to the </w:t>
      </w:r>
      <w:hyperlink w:tooltip="A category assigned to the condition." w:history="1" r:id="rId50">
        <w:r w:rsidRPr="00945348">
          <w:rPr>
            <w:rStyle w:val="Hyperlink"/>
          </w:rPr>
          <w:t>Condition Category Codes</w:t>
        </w:r>
      </w:hyperlink>
      <w:r>
        <w:t xml:space="preserve"> value set.</w:t>
      </w:r>
    </w:p>
    <w:p w:rsidR="00945348" w:rsidP="000071D4" w:rsidRDefault="00945348" w14:paraId="14BD3CEA" w14:textId="77777777">
      <w:pPr>
        <w:spacing w:after="0"/>
        <w:ind w:left="720"/>
      </w:pPr>
    </w:p>
    <w:p w:rsidR="00945348" w:rsidP="000071D4" w:rsidRDefault="00945348" w14:paraId="6780CD1E" w14:textId="77777777">
      <w:pPr>
        <w:spacing w:after="0"/>
        <w:ind w:left="720"/>
      </w:pPr>
    </w:p>
    <w:p w:rsidR="000071D4" w:rsidP="1A106A46" w:rsidRDefault="000071D4" w14:paraId="3B17C724" w14:textId="77777777">
      <w:pPr>
        <w:numPr>
          <w:ilvl w:val="0"/>
          <w:numId w:val="16"/>
        </w:numPr>
        <w:spacing w:after="0"/>
        <w:rPr>
          <w:lang w:val="en-US"/>
        </w:rPr>
      </w:pPr>
      <w:r w:rsidRPr="1A106A46" w:rsidR="000071D4">
        <w:rPr>
          <w:lang w:val="en-US"/>
        </w:rPr>
        <w:t>Condition.recorder</w:t>
      </w:r>
    </w:p>
    <w:p w:rsidR="000071D4" w:rsidRDefault="000071D4" w14:paraId="38DE387B" w14:textId="77777777"/>
    <w:p w:rsidR="00DB3123" w:rsidP="1A106A46" w:rsidRDefault="00000000" w14:paraId="569EA272" w14:textId="77777777">
      <w:pPr>
        <w:pStyle w:val="Heading3"/>
        <w:numPr>
          <w:ilvl w:val="2"/>
          <w:numId w:val="14"/>
        </w:numPr>
        <w:rPr>
          <w:lang w:val="en-US"/>
        </w:rPr>
      </w:pPr>
      <w:bookmarkStart w:name="_Toc180574138" w:id="45"/>
      <w:r w:rsidRPr="1A106A46" w:rsidR="00000000">
        <w:rPr>
          <w:lang w:val="en-US"/>
        </w:rPr>
        <w:t>Condition.clinicalStatus</w:t>
      </w:r>
      <w:bookmarkEnd w:id="45"/>
    </w:p>
    <w:p w:rsidR="00DB3123" w:rsidRDefault="00DB3123" w14:paraId="1ECADDF0" w14:textId="77777777"/>
    <w:p w:rsidR="00DB3123" w:rsidRDefault="00000000" w14:paraId="67B0F097" w14:textId="77777777">
      <w:r w:rsidRPr="1A106A46" w:rsidR="00000000">
        <w:rPr>
          <w:lang w:val="en-US"/>
        </w:rPr>
        <w:t xml:space="preserve">FHIR </w:t>
      </w:r>
      <w:r w:rsidRPr="1A106A46" w:rsidR="00000000">
        <w:rPr>
          <w:rFonts w:ascii="Calibri" w:hAnsi="Calibri" w:eastAsia="Calibri" w:cs="Calibri"/>
          <w:lang w:val="en-US"/>
        </w:rPr>
        <w:t>Condition.clinicalStatus</w:t>
      </w:r>
      <w:r w:rsidRPr="1A106A46" w:rsidR="00000000">
        <w:rPr>
          <w:lang w:val="en-US"/>
        </w:rPr>
        <w:t xml:space="preserve"> is bound to the HL7 </w:t>
      </w:r>
      <w:hyperlink r:id="R8e44f08bd10c4a9f">
        <w:r w:rsidRPr="1A106A46" w:rsidR="00DB3123">
          <w:rPr>
            <w:rFonts w:ascii="Calibri" w:hAnsi="Calibri" w:eastAsia="Calibri" w:cs="Calibri"/>
            <w:color w:val="1155CC"/>
            <w:u w:val="single"/>
            <w:lang w:val="en-US"/>
          </w:rPr>
          <w:t>condition-clinical</w:t>
        </w:r>
      </w:hyperlink>
      <w:r w:rsidRPr="1A106A46" w:rsidR="00000000">
        <w:rPr>
          <w:rFonts w:ascii="Calibri" w:hAnsi="Calibri" w:eastAsia="Calibri" w:cs="Calibri"/>
          <w:lang w:val="en-US"/>
        </w:rPr>
        <w:t xml:space="preserve"> </w:t>
      </w:r>
      <w:r w:rsidRPr="1A106A46" w:rsidR="00000000">
        <w:rPr>
          <w:lang w:val="en-US"/>
        </w:rPr>
        <w:t xml:space="preserve">code system which </w:t>
      </w:r>
      <w:r w:rsidRPr="1A106A46" w:rsidR="00000000">
        <w:rPr>
          <w:lang w:val="en-US"/>
        </w:rPr>
        <w:t>contains</w:t>
      </w:r>
      <w:r w:rsidRPr="1A106A46" w:rsidR="00000000">
        <w:rPr>
          <w:lang w:val="en-US"/>
        </w:rPr>
        <w:t xml:space="preserve"> codes that have no concept equivalent in OMOP.</w:t>
      </w:r>
    </w:p>
    <w:p w:rsidR="00DB3123" w:rsidRDefault="00DB3123" w14:paraId="0A0AB7BC" w14:textId="77777777"/>
    <w:p w:rsidR="00DB3123" w:rsidP="009D5207" w:rsidRDefault="00000000" w14:paraId="583769D5" w14:textId="77777777">
      <w:pPr>
        <w:pStyle w:val="Heading3"/>
        <w:numPr>
          <w:ilvl w:val="2"/>
          <w:numId w:val="14"/>
        </w:numPr>
        <w:pBdr>
          <w:top w:val="nil"/>
          <w:left w:val="nil"/>
          <w:bottom w:val="nil"/>
          <w:right w:val="nil"/>
          <w:between w:val="nil"/>
        </w:pBdr>
      </w:pPr>
      <w:bookmarkStart w:name="_s98jsk610l21" w:colFirst="0" w:colLast="0" w:id="46"/>
      <w:bookmarkStart w:name="_Toc180574139" w:id="47"/>
      <w:bookmarkEnd w:id="46"/>
      <w:r>
        <w:t>Patient-stated Conditions</w:t>
      </w:r>
      <w:bookmarkEnd w:id="47"/>
    </w:p>
    <w:p w:rsidRPr="009D5207" w:rsidR="00DB3123" w:rsidRDefault="00000000" w14:paraId="60E3F59B" w14:textId="77777777">
      <w:pPr>
        <w:rPr>
          <w:lang w:val="en-US" w:bidi="he-IL"/>
        </w:rPr>
      </w:pPr>
      <w:commentRangeStart w:id="48"/>
      <w:r>
        <w:t>We assume that FHIR conditions that have an asserter who is a diagnositican will be mapped to the CONDITION_OCCURRENCE table.</w:t>
      </w:r>
      <w:commentRangeEnd w:id="48"/>
      <w:r w:rsidR="007B2F32">
        <w:rPr>
          <w:rStyle w:val="CommentReference"/>
        </w:rPr>
        <w:commentReference w:id="48"/>
      </w:r>
    </w:p>
    <w:p w:rsidR="00DB3123" w:rsidRDefault="00DB3123" w14:paraId="2452245C" w14:textId="77777777"/>
    <w:p w:rsidR="00DB3123" w:rsidP="1A106A46" w:rsidRDefault="00000000" w14:paraId="7E49AA38" w14:textId="77777777">
      <w:pPr>
        <w:rPr>
          <w:lang w:val="en-US"/>
        </w:rPr>
      </w:pPr>
      <w:r w:rsidRPr="1A106A46" w:rsidR="00000000">
        <w:rPr>
          <w:lang w:val="en-US"/>
        </w:rPr>
        <w:t>For OMOP, patient-reported conditions should go to the OBSERVATION table</w:t>
      </w:r>
      <w:r w:rsidRPr="1A106A46" w:rsidR="00000000">
        <w:rPr>
          <w:lang w:val="en-US"/>
        </w:rPr>
        <w:t xml:space="preserve">.  </w:t>
      </w:r>
    </w:p>
    <w:p w:rsidR="00DB3123" w:rsidRDefault="00000000" w14:paraId="6B142D83" w14:textId="77777777">
      <w:r w:rsidRPr="1A106A46" w:rsidR="00000000">
        <w:rPr>
          <w:lang w:val="en-US"/>
        </w:rPr>
        <w:t xml:space="preserve">Example Scenario: A patient’s caregiver completes a patient reported outcome form </w:t>
      </w:r>
      <w:r w:rsidRPr="1A106A46" w:rsidR="00000000">
        <w:rPr>
          <w:lang w:val="en-US"/>
        </w:rPr>
        <w:t>stating</w:t>
      </w:r>
      <w:r w:rsidRPr="1A106A46" w:rsidR="00000000">
        <w:rPr>
          <w:lang w:val="en-US"/>
        </w:rPr>
        <w:t xml:space="preserve"> their father (the patient) has fever. </w:t>
      </w:r>
    </w:p>
    <w:p w:rsidR="00DB3123" w:rsidRDefault="00000000" w14:paraId="0022EE82" w14:textId="77777777">
      <w:r>
        <w:t>In FHIR, this is represented as a Condition resource with the following elements:</w:t>
      </w:r>
    </w:p>
    <w:p w:rsidR="00DB3123" w:rsidRDefault="00000000" w14:paraId="5724A4B4" w14:textId="77777777">
      <w:pPr>
        <w:ind w:left="720"/>
      </w:pPr>
      <w:r w:rsidRPr="1A106A46" w:rsidR="00000000">
        <w:rPr>
          <w:lang w:val="en-US"/>
        </w:rPr>
        <w:t>Condition.code</w:t>
      </w:r>
      <w:r w:rsidRPr="1A106A46" w:rsidR="00000000">
        <w:rPr>
          <w:lang w:val="en-US"/>
        </w:rPr>
        <w:t xml:space="preserve"> = SNOMED-CT code: TBD “fever”</w:t>
      </w:r>
    </w:p>
    <w:p w:rsidR="00DB3123" w:rsidRDefault="00000000" w14:paraId="33CF5F11" w14:textId="77777777">
      <w:pPr>
        <w:ind w:left="720"/>
      </w:pPr>
      <w:r w:rsidRPr="1A106A46" w:rsidR="00000000">
        <w:rPr>
          <w:lang w:val="en-US"/>
        </w:rPr>
        <w:t>Condition.asserter</w:t>
      </w:r>
      <w:r w:rsidRPr="1A106A46" w:rsidR="00000000">
        <w:rPr>
          <w:lang w:val="en-US"/>
        </w:rPr>
        <w:t xml:space="preserve"> = </w:t>
      </w:r>
      <w:r w:rsidRPr="1A106A46" w:rsidR="00000000">
        <w:rPr>
          <w:lang w:val="en-US"/>
        </w:rPr>
        <w:t>Reference(</w:t>
      </w:r>
      <w:r w:rsidRPr="1A106A46" w:rsidR="00000000">
        <w:rPr>
          <w:lang w:val="en-US"/>
        </w:rPr>
        <w:t>Patient)</w:t>
      </w:r>
    </w:p>
    <w:p w:rsidR="00DB3123" w:rsidRDefault="00000000" w14:paraId="357ED097" w14:textId="77777777">
      <w:r>
        <w:t xml:space="preserve">What this means is that </w:t>
      </w:r>
    </w:p>
    <w:p w:rsidR="00DB3123" w:rsidRDefault="00DB3123" w14:paraId="5D14FA49" w14:textId="77777777"/>
    <w:p w:rsidR="00DB3123" w:rsidRDefault="00DB3123" w14:paraId="2F68EA06" w14:textId="77777777"/>
    <w:p w:rsidR="00DB3123" w:rsidP="009D5207" w:rsidRDefault="00000000" w14:paraId="66E6BA39" w14:textId="77777777">
      <w:pPr>
        <w:pStyle w:val="Heading2"/>
        <w:numPr>
          <w:ilvl w:val="1"/>
          <w:numId w:val="14"/>
        </w:numPr>
      </w:pPr>
      <w:bookmarkStart w:name="_irtgcfiq82d1" w:colFirst="0" w:colLast="0" w:id="49"/>
      <w:bookmarkStart w:name="_Toc180574143" w:id="50"/>
      <w:bookmarkEnd w:id="49"/>
      <w:r>
        <w:t>FHIR Medication Patterns &lt;</w:t>
      </w:r>
      <w:r>
        <w:rPr>
          <w:highlight w:val="yellow"/>
        </w:rPr>
        <w:t>WIP to be continued</w:t>
      </w:r>
      <w:r>
        <w:t>&gt;</w:t>
      </w:r>
      <w:bookmarkEnd w:id="50"/>
    </w:p>
    <w:p w:rsidRPr="003E7175" w:rsidR="00241E3A" w:rsidP="00241E3A" w:rsidRDefault="00241E3A" w14:paraId="7FB1D317" w14:textId="77777777">
      <w:pPr>
        <w:rPr>
          <w:b/>
          <w:bCs/>
        </w:rPr>
      </w:pPr>
      <w:r w:rsidRPr="003E7175">
        <w:rPr>
          <w:b/>
          <w:bCs/>
        </w:rPr>
        <w:t>Pattern Description:</w:t>
      </w:r>
      <w:r w:rsidRPr="003E7175">
        <w:t xml:space="preserve"> TBD</w:t>
      </w:r>
    </w:p>
    <w:p w:rsidR="00241E3A" w:rsidP="00241E3A" w:rsidRDefault="00241E3A" w14:paraId="63FC0BC5" w14:textId="77777777"/>
    <w:p w:rsidR="00241E3A" w:rsidP="00241E3A" w:rsidRDefault="00241E3A" w14:paraId="575C6C7E" w14:textId="77777777">
      <w:r w:rsidRPr="003E7175">
        <w:rPr>
          <w:b/>
          <w:bCs/>
        </w:rPr>
        <w:t>Examples:</w:t>
      </w:r>
      <w:r>
        <w:t xml:space="preserve"> TBD</w:t>
      </w:r>
    </w:p>
    <w:p w:rsidR="00241E3A" w:rsidP="00241E3A" w:rsidRDefault="00241E3A" w14:paraId="0FBAF525" w14:textId="77777777"/>
    <w:p w:rsidRPr="003E7175" w:rsidR="00241E3A" w:rsidP="00241E3A" w:rsidRDefault="00241E3A" w14:paraId="125B37FA" w14:textId="77777777">
      <w:pPr>
        <w:rPr>
          <w:b w:val="1"/>
          <w:bCs w:val="1"/>
        </w:rPr>
      </w:pPr>
      <w:r w:rsidRPr="1A106A46" w:rsidR="00241E3A">
        <w:rPr>
          <w:b w:val="1"/>
          <w:bCs w:val="1"/>
        </w:rPr>
        <w:t>Recommendation Options:</w:t>
      </w:r>
    </w:p>
    <w:p w:rsidR="00241E3A" w:rsidP="1A106A46" w:rsidRDefault="00241E3A" w14:paraId="26A07ADF" w14:textId="4054C4D4">
      <w:pPr>
        <w:rPr>
          <w:b w:val="1"/>
          <w:bCs w:val="1"/>
        </w:rPr>
      </w:pPr>
    </w:p>
    <w:p w:rsidR="00241E3A" w:rsidP="1A106A46" w:rsidRDefault="00241E3A" w14:paraId="051631AA" w14:textId="7B1C42A0">
      <w:pPr>
        <w:pStyle w:val="Heading2"/>
        <w:rPr>
          <w:lang w:val="en-US"/>
        </w:rPr>
      </w:pPr>
      <w:r w:rsidRPr="1A106A46" w:rsidR="621DCA65">
        <w:rPr>
          <w:lang w:val="en-US"/>
        </w:rPr>
        <w:t xml:space="preserve">FHIR </w:t>
      </w:r>
      <w:r w:rsidRPr="1A106A46" w:rsidR="621DCA65">
        <w:rPr>
          <w:lang w:val="en-US"/>
        </w:rPr>
        <w:t>MedicationRequest</w:t>
      </w:r>
      <w:r w:rsidRPr="1A106A46" w:rsidR="621DCA65">
        <w:rPr>
          <w:lang w:val="en-US"/>
        </w:rPr>
        <w:t xml:space="preserve">, </w:t>
      </w:r>
      <w:r w:rsidRPr="1A106A46" w:rsidR="621DCA65">
        <w:rPr>
          <w:lang w:val="en-US"/>
        </w:rPr>
        <w:t>MedicationAdministration</w:t>
      </w:r>
      <w:r w:rsidRPr="1A106A46" w:rsidR="621DCA65">
        <w:rPr>
          <w:lang w:val="en-US"/>
        </w:rPr>
        <w:t xml:space="preserve">, and </w:t>
      </w:r>
      <w:r w:rsidRPr="1A106A46" w:rsidR="621DCA65">
        <w:rPr>
          <w:lang w:val="en-US"/>
        </w:rPr>
        <w:t>MedicationDispense</w:t>
      </w:r>
      <w:r w:rsidRPr="1A106A46" w:rsidR="621DCA65">
        <w:rPr>
          <w:lang w:val="en-US"/>
        </w:rPr>
        <w:t xml:space="preserve"> all go to OMOP CDM Drug_Exposure table. They are distinguished by</w:t>
      </w:r>
      <w:r w:rsidRPr="1A106A46" w:rsidR="69CA4D29">
        <w:rPr>
          <w:lang w:val="en-US"/>
        </w:rPr>
        <w:t xml:space="preserve"> following</w:t>
      </w:r>
      <w:r w:rsidRPr="1A106A46" w:rsidR="621DCA65">
        <w:rPr>
          <w:lang w:val="en-US"/>
        </w:rPr>
        <w:t xml:space="preserve"> </w:t>
      </w:r>
      <w:r w:rsidRPr="1A106A46" w:rsidR="7EE42DA3">
        <w:rPr>
          <w:lang w:val="en-US"/>
        </w:rPr>
        <w:t>drug_type_concept_id:</w:t>
      </w:r>
    </w:p>
    <w:p w:rsidR="00241E3A" w:rsidP="1A106A46" w:rsidRDefault="00241E3A" w14:paraId="1339FB72" w14:textId="1E95F644">
      <w:pPr>
        <w:pStyle w:val="Normal"/>
        <w:rPr>
          <w:lang w:val="en-US"/>
        </w:rPr>
        <w:pPrChange w:author="Yang, Qi" w:date="2025-03-24T06:11:08.662Z">
          <w:pPr>
            <w:pStyle w:val="Heading2"/>
          </w:pPr>
        </w:pPrChange>
      </w:pPr>
    </w:p>
    <w:p w:rsidR="00241E3A" w:rsidP="1A106A46" w:rsidRDefault="00241E3A" w14:paraId="563224D6" w14:textId="7C118790">
      <w:pPr>
        <w:pStyle w:val="Normal"/>
        <w:rPr>
          <w:lang w:val="en-US"/>
        </w:rPr>
      </w:pPr>
      <w:r w:rsidRPr="1A106A46" w:rsidR="3D65FC95">
        <w:rPr>
          <w:lang w:val="en-US"/>
        </w:rPr>
        <w:t>32833</w:t>
      </w:r>
      <w:r>
        <w:tab/>
      </w:r>
      <w:r w:rsidRPr="1A106A46" w:rsidR="3D65FC95">
        <w:rPr>
          <w:lang w:val="en-US"/>
        </w:rPr>
        <w:t>EHR order</w:t>
      </w:r>
    </w:p>
    <w:p w:rsidR="00241E3A" w:rsidP="1A106A46" w:rsidRDefault="00241E3A" w14:paraId="3CC96376" w14:textId="78E6D9D9">
      <w:pPr>
        <w:pStyle w:val="Normal"/>
        <w:rPr>
          <w:lang w:val="en-US"/>
        </w:rPr>
      </w:pPr>
      <w:r w:rsidRPr="1A106A46" w:rsidR="3D65FC95">
        <w:rPr>
          <w:lang w:val="en-US"/>
        </w:rPr>
        <w:t>32825</w:t>
      </w:r>
      <w:r>
        <w:tab/>
      </w:r>
      <w:r w:rsidRPr="1A106A46" w:rsidR="3D65FC95">
        <w:rPr>
          <w:lang w:val="en-US"/>
        </w:rPr>
        <w:t>EHR dispensing record</w:t>
      </w:r>
    </w:p>
    <w:p w:rsidR="00241E3A" w:rsidP="1A106A46" w:rsidRDefault="00241E3A" w14:paraId="361BA77B" w14:textId="5A53B144">
      <w:pPr>
        <w:pStyle w:val="Normal"/>
        <w:rPr>
          <w:lang w:val="en-US"/>
        </w:rPr>
      </w:pPr>
      <w:r w:rsidRPr="1A106A46" w:rsidR="3D65FC95">
        <w:rPr>
          <w:lang w:val="en-US"/>
        </w:rPr>
        <w:t>32818</w:t>
      </w:r>
      <w:r>
        <w:tab/>
      </w:r>
      <w:r w:rsidRPr="1A106A46" w:rsidR="3D65FC95">
        <w:rPr>
          <w:lang w:val="en-US"/>
        </w:rPr>
        <w:t>EHR administration record</w:t>
      </w:r>
    </w:p>
    <w:p w:rsidR="00241E3A" w:rsidP="1A106A46" w:rsidRDefault="00241E3A" w14:paraId="237E2B9E" w14:textId="1F7766E9">
      <w:pPr>
        <w:pStyle w:val="Normal"/>
        <w:rPr>
          <w:lang w:val="en-US"/>
        </w:rPr>
      </w:pPr>
    </w:p>
    <w:p w:rsidR="00241E3A" w:rsidP="1A106A46" w:rsidRDefault="00241E3A" w14:paraId="19796352" w14:textId="2CD94591">
      <w:pPr>
        <w:rPr>
          <w:b w:val="1"/>
          <w:bCs w:val="1"/>
        </w:rPr>
      </w:pPr>
    </w:p>
    <w:p w:rsidR="00241E3A" w:rsidP="1A106A46" w:rsidRDefault="00241E3A" w14:paraId="79A84E71" w14:textId="00CC4B83">
      <w:pPr>
        <w:pStyle w:val="Heading2"/>
        <w:numPr>
          <w:ilvl w:val="1"/>
          <w:numId w:val="14"/>
        </w:numPr>
        <w:rPr>
          <w:lang w:val="en-US"/>
        </w:rPr>
      </w:pPr>
      <w:r w:rsidRPr="1A106A46" w:rsidR="3750CC49">
        <w:rPr>
          <w:lang w:val="en-US"/>
        </w:rPr>
        <w:t xml:space="preserve">FHIR </w:t>
      </w:r>
      <w:r w:rsidRPr="1A106A46" w:rsidR="3750CC49">
        <w:rPr>
          <w:lang w:val="en-US"/>
        </w:rPr>
        <w:t>MedicationRequest</w:t>
      </w:r>
      <w:r w:rsidRPr="1A106A46" w:rsidR="3750CC49">
        <w:rPr>
          <w:lang w:val="en-US"/>
        </w:rPr>
        <w:t xml:space="preserve"> Patterns &lt;</w:t>
      </w:r>
      <w:r w:rsidRPr="1A106A46" w:rsidR="3750CC49">
        <w:rPr>
          <w:highlight w:val="yellow"/>
          <w:lang w:val="en-US"/>
        </w:rPr>
        <w:t>WIP to be continued</w:t>
      </w:r>
      <w:r w:rsidRPr="1A106A46" w:rsidR="3750CC49">
        <w:rPr>
          <w:lang w:val="en-US"/>
        </w:rPr>
        <w:t>&gt;</w:t>
      </w:r>
    </w:p>
    <w:p w:rsidR="00241E3A" w:rsidP="1A106A46" w:rsidRDefault="00241E3A" w14:paraId="187AAB8C" w14:textId="48796067">
      <w:pPr>
        <w:rPr>
          <w:b w:val="1"/>
          <w:bCs w:val="1"/>
        </w:rPr>
      </w:pPr>
      <w:r w:rsidRPr="1A106A46" w:rsidR="3750CC49">
        <w:rPr>
          <w:b w:val="1"/>
          <w:bCs w:val="1"/>
        </w:rPr>
        <w:t>Pattern Description:</w:t>
      </w:r>
    </w:p>
    <w:p w:rsidR="00241E3A" w:rsidP="1A106A46" w:rsidRDefault="00241E3A" w14:paraId="3F8C6571" w14:textId="0E4CB960">
      <w:pPr>
        <w:rPr>
          <w:rFonts w:ascii="Segoe UI" w:hAnsi="Segoe UI" w:eastAsia="Segoe UI" w:cs="Segoe UI"/>
          <w:b w:val="0"/>
          <w:bCs w:val="0"/>
          <w:i w:val="0"/>
          <w:iCs w:val="0"/>
          <w:caps w:val="0"/>
          <w:smallCaps w:val="0"/>
          <w:noProof w:val="0"/>
          <w:color w:val="242424"/>
          <w:sz w:val="21"/>
          <w:szCs w:val="21"/>
          <w:lang w:val="en-US"/>
        </w:rPr>
      </w:pPr>
      <w:r w:rsidRPr="1A106A46" w:rsidR="5CA3746F">
        <w:rPr>
          <w:rFonts w:ascii="Segoe UI" w:hAnsi="Segoe UI" w:eastAsia="Segoe UI" w:cs="Segoe UI"/>
          <w:b w:val="0"/>
          <w:bCs w:val="0"/>
          <w:i w:val="0"/>
          <w:iCs w:val="0"/>
          <w:caps w:val="0"/>
          <w:smallCaps w:val="0"/>
          <w:noProof w:val="0"/>
          <w:color w:val="242424"/>
          <w:sz w:val="21"/>
          <w:szCs w:val="21"/>
          <w:lang w:val="en-US"/>
        </w:rPr>
        <w:t xml:space="preserve">The OHDSI OMOP CDM only </w:t>
      </w:r>
      <w:r w:rsidRPr="1A106A46" w:rsidR="5CA3746F">
        <w:rPr>
          <w:rFonts w:ascii="Segoe UI" w:hAnsi="Segoe UI" w:eastAsia="Segoe UI" w:cs="Segoe UI"/>
          <w:b w:val="0"/>
          <w:bCs w:val="0"/>
          <w:i w:val="0"/>
          <w:iCs w:val="0"/>
          <w:caps w:val="0"/>
          <w:smallCaps w:val="0"/>
          <w:noProof w:val="0"/>
          <w:color w:val="242424"/>
          <w:sz w:val="21"/>
          <w:szCs w:val="21"/>
          <w:lang w:val="en-US"/>
        </w:rPr>
        <w:t>contains</w:t>
      </w:r>
      <w:r w:rsidRPr="1A106A46" w:rsidR="5CA3746F">
        <w:rPr>
          <w:rFonts w:ascii="Segoe UI" w:hAnsi="Segoe UI" w:eastAsia="Segoe UI" w:cs="Segoe UI"/>
          <w:b w:val="0"/>
          <w:bCs w:val="0"/>
          <w:i w:val="0"/>
          <w:iCs w:val="0"/>
          <w:caps w:val="0"/>
          <w:smallCaps w:val="0"/>
          <w:noProof w:val="0"/>
          <w:color w:val="242424"/>
          <w:sz w:val="21"/>
          <w:szCs w:val="21"/>
          <w:lang w:val="en-US"/>
        </w:rPr>
        <w:t xml:space="preserve"> facts that have already occurred. For medication requests, they are presumed to have happened unless there is evidence to the contrary, such as a future date or a status of cancelled or entered in error.</w:t>
      </w:r>
    </w:p>
    <w:p w:rsidR="00241E3A" w:rsidP="1A106A46" w:rsidRDefault="00241E3A" w14:paraId="37082FD6" w14:textId="2DCC2293">
      <w:pPr>
        <w:pStyle w:val="Normal"/>
        <w:rPr>
          <w:lang w:val="en-US"/>
        </w:rPr>
      </w:pPr>
      <w:r w:rsidRPr="1A106A46" w:rsidR="4803E8EB">
        <w:rPr>
          <w:rFonts w:ascii="Segoe UI" w:hAnsi="Segoe UI" w:eastAsia="Segoe UI" w:cs="Segoe UI"/>
          <w:b w:val="0"/>
          <w:bCs w:val="0"/>
          <w:i w:val="0"/>
          <w:iCs w:val="0"/>
          <w:caps w:val="0"/>
          <w:smallCaps w:val="0"/>
          <w:noProof w:val="0"/>
          <w:color w:val="242424"/>
          <w:sz w:val="21"/>
          <w:szCs w:val="21"/>
          <w:lang w:val="en-US"/>
        </w:rPr>
        <w:t xml:space="preserve">Drug_type_concept_id = </w:t>
      </w:r>
      <w:r w:rsidRPr="1A106A46" w:rsidR="4803E8EB">
        <w:rPr>
          <w:lang w:val="en-US"/>
        </w:rPr>
        <w:t>32833 (EHR order)</w:t>
      </w:r>
    </w:p>
    <w:p w:rsidR="00241E3A" w:rsidP="1A106A46" w:rsidRDefault="00241E3A" w14:paraId="56F98E9D" w14:textId="4346648C">
      <w:pPr>
        <w:pStyle w:val="Normal"/>
        <w:rPr>
          <w:rFonts w:ascii="Segoe UI" w:hAnsi="Segoe UI" w:eastAsia="Segoe UI" w:cs="Segoe UI"/>
          <w:b w:val="0"/>
          <w:bCs w:val="0"/>
          <w:i w:val="0"/>
          <w:iCs w:val="0"/>
          <w:caps w:val="0"/>
          <w:smallCaps w:val="0"/>
          <w:noProof w:val="0"/>
          <w:color w:val="242424"/>
          <w:sz w:val="21"/>
          <w:szCs w:val="21"/>
          <w:lang w:val="en-US"/>
        </w:rPr>
      </w:pPr>
    </w:p>
    <w:p w:rsidR="00241E3A" w:rsidRDefault="00241E3A" w14:paraId="63F3F620" w14:textId="45AA35EA">
      <w:r w:rsidRPr="1A106A46" w:rsidR="3750CC49">
        <w:rPr>
          <w:b w:val="1"/>
          <w:bCs w:val="1"/>
        </w:rPr>
        <w:t>Examples:</w:t>
      </w:r>
      <w:r w:rsidR="3750CC49">
        <w:rPr/>
        <w:t xml:space="preserve"> TBD</w:t>
      </w:r>
    </w:p>
    <w:p w:rsidR="00241E3A" w:rsidRDefault="00241E3A" w14:textId="77777777" w14:paraId="3C46D4AA"/>
    <w:p w:rsidR="00241E3A" w:rsidP="1A106A46" w:rsidRDefault="00241E3A" w14:textId="77777777" w14:paraId="3F6B06A2">
      <w:pPr>
        <w:rPr>
          <w:del w:author="Yang, Qi" w:date="2025-03-24T14:15:45.062Z" w16du:dateUtc="2025-03-24T14:15:45.062Z" w:id="2056658179"/>
          <w:b w:val="1"/>
          <w:bCs w:val="1"/>
        </w:rPr>
      </w:pPr>
      <w:r w:rsidRPr="1A106A46" w:rsidR="3750CC49">
        <w:rPr>
          <w:b w:val="1"/>
          <w:bCs w:val="1"/>
        </w:rPr>
        <w:t>Recommendation Options</w:t>
      </w:r>
      <w:del w:author="Yang, Qi" w:date="2025-03-24T14:15:48.185Z" w:id="415708005">
        <w:r w:rsidRPr="1A106A46" w:rsidDel="3750CC49">
          <w:rPr>
            <w:b w:val="1"/>
            <w:bCs w:val="1"/>
          </w:rPr>
          <w:delText>:</w:delText>
        </w:r>
      </w:del>
    </w:p>
    <w:p w:rsidR="00241E3A" w:rsidP="1A106A46" w:rsidRDefault="00241E3A" w14:paraId="697C52EE" w14:textId="32BDB95A">
      <w:pPr>
        <w:rPr>
          <w:del w:author="Yang, Qi" w:date="2025-03-24T14:34:32.852Z" w16du:dateUtc="2025-03-24T14:34:32.852Z" w:id="1902219687"/>
          <w:b w:val="1"/>
          <w:bCs w:val="1"/>
        </w:rPr>
      </w:pPr>
    </w:p>
    <w:tbl>
      <w:tblPr>
        <w:tblStyle w:val="TableNormal"/>
        <w:tblW w:w="0" w:type="auto"/>
        <w:tblLayout w:type="fixed"/>
        <w:tblLook w:val="06A0" w:firstRow="1" w:lastRow="0" w:firstColumn="1" w:lastColumn="0" w:noHBand="1" w:noVBand="1"/>
      </w:tblPr>
      <w:tblGrid>
        <w:gridCol w:w="2170"/>
        <w:gridCol w:w="824"/>
        <w:gridCol w:w="3859"/>
        <w:gridCol w:w="2957"/>
      </w:tblGrid>
      <w:tr w:rsidR="1A106A46" w:rsidTr="1A106A46" w14:paraId="75A56F96">
        <w:trPr>
          <w:trHeight w:val="330"/>
          <w:del w:author="Yang, Qi" w:date="2025-03-24T14:34:32.847Z" w16du:dateUtc="2025-03-24T14:34:32.847Z" w:id="487850879"/>
        </w:trPr>
        <w:tc>
          <w:tcPr>
            <w:tcW w:w="2170" w:type="dxa"/>
            <w:tcBorders>
              <w:top w:val="single" w:color="000000" w:themeColor="text1" w:sz="8"/>
              <w:left w:val="single" w:color="000000" w:themeColor="text1" w:sz="8"/>
              <w:bottom w:val="single" w:color="000000" w:themeColor="text1" w:sz="8"/>
              <w:right w:val="single" w:color="000000" w:themeColor="text1" w:sz="8"/>
            </w:tcBorders>
            <w:shd w:val="clear" w:color="auto" w:fill="D9D9D9" w:themeFill="background1" w:themeFillShade="D9"/>
            <w:tcMar>
              <w:top w:w="15" w:type="dxa"/>
              <w:left w:w="15" w:type="dxa"/>
              <w:right w:w="15" w:type="dxa"/>
            </w:tcMar>
            <w:vAlign w:val="center"/>
          </w:tcPr>
          <w:p w:rsidR="1A106A46" w:rsidP="1A106A46" w:rsidRDefault="1A106A46" w14:paraId="07DA2FC1" w14:textId="6A92B4D8">
            <w:pPr>
              <w:spacing w:before="0" w:beforeAutospacing="off" w:after="0" w:afterAutospacing="off"/>
              <w:jc w:val="center"/>
              <w:rPr>
                <w:rFonts w:ascii="Calibri" w:hAnsi="Calibri" w:eastAsia="Calibri" w:cs="Calibri"/>
                <w:b w:val="1"/>
                <w:bCs w:val="1"/>
                <w:i w:val="0"/>
                <w:iCs w:val="0"/>
                <w:strike w:val="0"/>
                <w:dstrike w:val="0"/>
                <w:color w:val="242424"/>
                <w:sz w:val="24"/>
                <w:szCs w:val="24"/>
                <w:u w:val="none"/>
              </w:rPr>
              <w:pPrChange w:author="Yang, Qi" w:date="2025-03-24T14:05:16.337Z">
                <w:pPr/>
              </w:pPrChange>
            </w:pPr>
            <w:r w:rsidRPr="1A106A46" w:rsidR="1A106A46">
              <w:rPr>
                <w:rFonts w:ascii="Calibri" w:hAnsi="Calibri" w:eastAsia="Calibri" w:cs="Calibri"/>
                <w:b w:val="1"/>
                <w:bCs w:val="1"/>
                <w:i w:val="0"/>
                <w:iCs w:val="0"/>
                <w:strike w:val="0"/>
                <w:dstrike w:val="0"/>
                <w:color w:val="242424"/>
                <w:sz w:val="24"/>
                <w:szCs w:val="24"/>
                <w:u w:val="none"/>
              </w:rPr>
              <w:t xml:space="preserve">FHIR Element </w:t>
            </w:r>
          </w:p>
        </w:tc>
        <w:tc>
          <w:tcPr>
            <w:tcW w:w="824" w:type="dxa"/>
            <w:tcBorders>
              <w:top w:val="nil"/>
              <w:left w:val="single" w:color="000000" w:themeColor="text1" w:sz="8"/>
              <w:bottom w:val="nil"/>
              <w:right w:val="nil"/>
            </w:tcBorders>
            <w:shd w:val="clear" w:color="auto" w:fill="D9D9D9" w:themeFill="background1" w:themeFillShade="D9"/>
            <w:tcMar>
              <w:top w:w="15" w:type="dxa"/>
              <w:left w:w="15" w:type="dxa"/>
              <w:right w:w="15" w:type="dxa"/>
            </w:tcMar>
            <w:vAlign w:val="center"/>
          </w:tcPr>
          <w:p w:rsidR="1A106A46" w:rsidP="1A106A46" w:rsidRDefault="1A106A46" w14:paraId="0BCF0DE3" w14:textId="7F46864C">
            <w:pPr>
              <w:spacing w:before="0" w:beforeAutospacing="off" w:after="0" w:afterAutospacing="off"/>
              <w:jc w:val="center"/>
              <w:rPr>
                <w:rFonts w:ascii="Calibri" w:hAnsi="Calibri" w:eastAsia="Calibri" w:cs="Calibri"/>
                <w:b w:val="1"/>
                <w:bCs w:val="1"/>
                <w:i w:val="0"/>
                <w:iCs w:val="0"/>
                <w:strike w:val="0"/>
                <w:dstrike w:val="0"/>
                <w:color w:val="000000" w:themeColor="text1" w:themeTint="FF" w:themeShade="FF"/>
                <w:sz w:val="24"/>
                <w:szCs w:val="24"/>
                <w:u w:val="none"/>
              </w:rPr>
              <w:pPrChange w:author="Yang, Qi" w:date="2025-03-24T14:05:16.339Z">
                <w:pPr/>
              </w:pPrChange>
            </w:pPr>
            <w:r w:rsidRPr="1A106A46" w:rsidR="1A106A46">
              <w:rPr>
                <w:rFonts w:ascii="Calibri" w:hAnsi="Calibri" w:eastAsia="Calibri" w:cs="Calibri"/>
                <w:b w:val="1"/>
                <w:bCs w:val="1"/>
                <w:i w:val="0"/>
                <w:iCs w:val="0"/>
                <w:strike w:val="0"/>
                <w:dstrike w:val="0"/>
                <w:color w:val="000000" w:themeColor="text1" w:themeTint="FF" w:themeShade="FF"/>
                <w:sz w:val="24"/>
                <w:szCs w:val="24"/>
                <w:u w:val="none"/>
              </w:rPr>
              <w:t xml:space="preserve">Value </w:t>
            </w:r>
          </w:p>
        </w:tc>
        <w:tc>
          <w:tcPr>
            <w:tcW w:w="3859" w:type="dxa"/>
            <w:tcBorders>
              <w:top w:val="nil"/>
              <w:left w:val="nil"/>
              <w:bottom w:val="nil"/>
              <w:right w:val="nil"/>
            </w:tcBorders>
            <w:shd w:val="clear" w:color="auto" w:fill="D9D9D9" w:themeFill="background1" w:themeFillShade="D9"/>
            <w:tcMar>
              <w:top w:w="15" w:type="dxa"/>
              <w:left w:w="15" w:type="dxa"/>
              <w:right w:w="15" w:type="dxa"/>
            </w:tcMar>
            <w:vAlign w:val="center"/>
          </w:tcPr>
          <w:p w:rsidR="1A106A46" w:rsidP="1A106A46" w:rsidRDefault="1A106A46" w14:paraId="46D9ADA1" w14:textId="1472910B">
            <w:pPr>
              <w:spacing w:before="0" w:beforeAutospacing="off" w:after="0" w:afterAutospacing="off"/>
              <w:jc w:val="center"/>
              <w:rPr>
                <w:rFonts w:ascii="Calibri" w:hAnsi="Calibri" w:eastAsia="Calibri" w:cs="Calibri"/>
                <w:b w:val="1"/>
                <w:bCs w:val="1"/>
                <w:i w:val="0"/>
                <w:iCs w:val="0"/>
                <w:strike w:val="0"/>
                <w:dstrike w:val="0"/>
                <w:color w:val="000000" w:themeColor="text1" w:themeTint="FF" w:themeShade="FF"/>
                <w:sz w:val="22"/>
                <w:szCs w:val="22"/>
                <w:u w:val="none"/>
              </w:rPr>
              <w:pPrChange w:author="Yang, Qi" w:date="2025-03-24T14:05:16.341Z">
                <w:pPr/>
              </w:pPrChange>
            </w:pPr>
            <w:r w:rsidRPr="1A106A46" w:rsidR="1A106A46">
              <w:rPr>
                <w:rFonts w:ascii="Calibri" w:hAnsi="Calibri" w:eastAsia="Calibri" w:cs="Calibri"/>
                <w:b w:val="1"/>
                <w:bCs w:val="1"/>
                <w:i w:val="0"/>
                <w:iCs w:val="0"/>
                <w:strike w:val="0"/>
                <w:dstrike w:val="0"/>
                <w:color w:val="000000" w:themeColor="text1" w:themeTint="FF" w:themeShade="FF"/>
                <w:sz w:val="22"/>
                <w:szCs w:val="22"/>
                <w:u w:val="none"/>
              </w:rPr>
              <w:t xml:space="preserve">Calculation </w:t>
            </w:r>
          </w:p>
        </w:tc>
        <w:tc>
          <w:tcPr>
            <w:tcW w:w="2957" w:type="dxa"/>
            <w:tcBorders>
              <w:top w:val="nil"/>
              <w:left w:val="nil"/>
              <w:bottom w:val="nil"/>
              <w:right w:val="nil"/>
            </w:tcBorders>
            <w:shd w:val="clear" w:color="auto" w:fill="D9D9D9" w:themeFill="background1" w:themeFillShade="D9"/>
            <w:tcMar>
              <w:top w:w="15" w:type="dxa"/>
              <w:left w:w="15" w:type="dxa"/>
              <w:right w:w="15" w:type="dxa"/>
            </w:tcMar>
            <w:vAlign w:val="center"/>
          </w:tcPr>
          <w:p w:rsidR="1A106A46" w:rsidP="1A106A46" w:rsidRDefault="1A106A46" w14:paraId="473F5733" w14:textId="1AB2AEB1">
            <w:pPr>
              <w:spacing w:before="0" w:beforeAutospacing="off" w:after="0" w:afterAutospacing="off"/>
              <w:jc w:val="center"/>
              <w:rPr>
                <w:rFonts w:ascii="Calibri" w:hAnsi="Calibri" w:eastAsia="Calibri" w:cs="Calibri"/>
                <w:b w:val="1"/>
                <w:bCs w:val="1"/>
                <w:i w:val="0"/>
                <w:iCs w:val="0"/>
                <w:strike w:val="0"/>
                <w:dstrike w:val="0"/>
                <w:color w:val="000000" w:themeColor="text1" w:themeTint="FF" w:themeShade="FF"/>
                <w:sz w:val="24"/>
                <w:szCs w:val="24"/>
                <w:u w:val="none"/>
              </w:rPr>
              <w:pPrChange w:author="Yang, Qi" w:date="2025-03-24T14:05:16.344Z">
                <w:pPr/>
              </w:pPrChange>
            </w:pPr>
            <w:r w:rsidRPr="1A106A46" w:rsidR="1A106A46">
              <w:rPr>
                <w:rFonts w:ascii="Calibri" w:hAnsi="Calibri" w:eastAsia="Calibri" w:cs="Calibri"/>
                <w:b w:val="1"/>
                <w:bCs w:val="1"/>
                <w:i w:val="0"/>
                <w:iCs w:val="0"/>
                <w:strike w:val="0"/>
                <w:dstrike w:val="0"/>
                <w:color w:val="000000" w:themeColor="text1" w:themeTint="FF" w:themeShade="FF"/>
                <w:sz w:val="24"/>
                <w:szCs w:val="24"/>
                <w:u w:val="none"/>
              </w:rPr>
              <w:t xml:space="preserve">OMOP CDM Field </w:t>
            </w:r>
          </w:p>
        </w:tc>
      </w:tr>
      <w:tr w:rsidR="1A106A46" w:rsidTr="1A106A46" w14:paraId="32A2ABE4">
        <w:trPr>
          <w:trHeight w:val="330"/>
          <w:del w:author="Yang, Qi" w:date="2025-03-24T14:34:32.848Z" w16du:dateUtc="2025-03-24T14:34:32.848Z" w:id="452134506"/>
        </w:trPr>
        <w:tc>
          <w:tcPr>
            <w:tcW w:w="2170" w:type="dxa"/>
            <w:tcBorders>
              <w:top w:val="single" w:color="000000" w:themeColor="text1"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4FD77968" w14:textId="538A0AF9">
            <w:pPr>
              <w:spacing w:before="0" w:beforeAutospacing="off" w:after="0" w:afterAutospacing="off"/>
              <w:rPr>
                <w:rFonts w:ascii="Calibri" w:hAnsi="Calibri" w:eastAsia="Calibri" w:cs="Calibri"/>
                <w:b w:val="0"/>
                <w:bCs w:val="0"/>
                <w:i w:val="0"/>
                <w:iCs w:val="0"/>
                <w:strike w:val="0"/>
                <w:dstrike w:val="0"/>
                <w:color w:val="242424"/>
                <w:sz w:val="24"/>
                <w:szCs w:val="24"/>
                <w:u w:val="none"/>
              </w:rPr>
              <w:pPrChange w:author="Yang, Qi" w:date="2025-03-24T14:05:16.346Z">
                <w:pPr/>
              </w:pPrChange>
            </w:pPr>
            <w:r w:rsidRPr="1A106A46" w:rsidR="1A106A46">
              <w:rPr>
                <w:rFonts w:ascii="Calibri" w:hAnsi="Calibri" w:eastAsia="Calibri" w:cs="Calibri"/>
                <w:b w:val="0"/>
                <w:bCs w:val="0"/>
                <w:i w:val="0"/>
                <w:iCs w:val="0"/>
                <w:strike w:val="0"/>
                <w:dstrike w:val="0"/>
                <w:color w:val="242424"/>
                <w:sz w:val="24"/>
                <w:szCs w:val="24"/>
                <w:u w:val="none"/>
              </w:rPr>
              <w:t>identifier</w:t>
            </w:r>
          </w:p>
        </w:tc>
        <w:tc>
          <w:tcPr>
            <w:tcW w:w="824" w:type="dxa"/>
            <w:tcBorders>
              <w:top w:val="nil"/>
              <w:left w:val="single" w:sz="8"/>
              <w:bottom w:val="nil"/>
              <w:right w:val="nil"/>
            </w:tcBorders>
            <w:tcMar>
              <w:top w:w="15" w:type="dxa"/>
              <w:left w:w="15" w:type="dxa"/>
              <w:right w:w="15" w:type="dxa"/>
            </w:tcMar>
            <w:vAlign w:val="bottom"/>
          </w:tcPr>
          <w:p w:rsidR="1A106A46" w:rsidRDefault="1A106A46" w14:paraId="6CFB4D7F" w14:textId="092454D3"/>
        </w:tc>
        <w:tc>
          <w:tcPr>
            <w:tcW w:w="3859" w:type="dxa"/>
            <w:tcBorders>
              <w:top w:val="nil"/>
              <w:left w:val="nil"/>
              <w:bottom w:val="nil"/>
              <w:right w:val="nil"/>
            </w:tcBorders>
            <w:tcMar>
              <w:top w:w="15" w:type="dxa"/>
              <w:left w:w="15" w:type="dxa"/>
              <w:right w:w="15" w:type="dxa"/>
            </w:tcMar>
            <w:vAlign w:val="center"/>
          </w:tcPr>
          <w:p w:rsidR="1A106A46" w:rsidRDefault="1A106A46" w14:paraId="39E7D314" w14:textId="0D0A061C"/>
        </w:tc>
        <w:tc>
          <w:tcPr>
            <w:tcW w:w="2957" w:type="dxa"/>
            <w:tcBorders>
              <w:top w:val="nil"/>
              <w:left w:val="nil"/>
              <w:bottom w:val="nil"/>
              <w:right w:val="nil"/>
            </w:tcBorders>
            <w:tcMar>
              <w:top w:w="15" w:type="dxa"/>
              <w:left w:w="15" w:type="dxa"/>
              <w:right w:w="15" w:type="dxa"/>
            </w:tcMar>
            <w:vAlign w:val="bottom"/>
          </w:tcPr>
          <w:p w:rsidR="1A106A46" w:rsidP="1A106A46" w:rsidRDefault="1A106A46" w14:paraId="2AB14935" w14:textId="6B51AF36">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05:16.35Z">
                <w:pPr/>
              </w:pPrChange>
            </w:pP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drug_exposure_id</w:t>
            </w:r>
          </w:p>
        </w:tc>
      </w:tr>
      <w:tr w:rsidR="1A106A46" w:rsidTr="1A106A46" w14:paraId="79641D7C">
        <w:trPr>
          <w:trHeight w:val="1455"/>
          <w:del w:author="Yang, Qi" w:date="2025-03-24T14:34:32.848Z" w16du:dateUtc="2025-03-24T14:34:32.848Z" w:id="1615136186"/>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50EC184C" w14:textId="3CB160BF">
            <w:pPr>
              <w:spacing w:before="0" w:beforeAutospacing="off" w:after="0" w:afterAutospacing="off"/>
              <w:rPr>
                <w:rFonts w:ascii="Calibri" w:hAnsi="Calibri" w:eastAsia="Calibri" w:cs="Calibri"/>
                <w:b w:val="0"/>
                <w:bCs w:val="0"/>
                <w:i w:val="0"/>
                <w:iCs w:val="0"/>
                <w:strike w:val="0"/>
                <w:dstrike w:val="0"/>
                <w:color w:val="242424"/>
                <w:sz w:val="24"/>
                <w:szCs w:val="24"/>
                <w:u w:val="none"/>
              </w:rPr>
              <w:pPrChange w:author="Yang, Qi" w:date="2025-03-24T14:05:16.353Z">
                <w:pPr/>
              </w:pPrChange>
            </w:pPr>
            <w:r w:rsidRPr="1A106A46" w:rsidR="1A106A46">
              <w:rPr>
                <w:rFonts w:ascii="Calibri" w:hAnsi="Calibri" w:eastAsia="Calibri" w:cs="Calibri"/>
                <w:b w:val="0"/>
                <w:bCs w:val="0"/>
                <w:i w:val="0"/>
                <w:iCs w:val="0"/>
                <w:strike w:val="0"/>
                <w:dstrike w:val="0"/>
                <w:color w:val="242424"/>
                <w:sz w:val="24"/>
                <w:szCs w:val="24"/>
                <w:u w:val="none"/>
              </w:rPr>
              <w:t>status</w:t>
            </w:r>
          </w:p>
        </w:tc>
        <w:tc>
          <w:tcPr>
            <w:tcW w:w="824" w:type="dxa"/>
            <w:tcBorders>
              <w:top w:val="nil"/>
              <w:left w:val="single" w:sz="8"/>
              <w:bottom w:val="nil"/>
              <w:right w:val="nil"/>
            </w:tcBorders>
            <w:tcMar>
              <w:top w:w="15" w:type="dxa"/>
              <w:left w:w="15" w:type="dxa"/>
              <w:right w:w="15" w:type="dxa"/>
            </w:tcMar>
            <w:vAlign w:val="bottom"/>
          </w:tcPr>
          <w:p w:rsidR="1A106A46" w:rsidRDefault="1A106A46" w14:paraId="60DFFCD5" w14:textId="09D03F34"/>
        </w:tc>
        <w:tc>
          <w:tcPr>
            <w:tcW w:w="3859" w:type="dxa"/>
            <w:tcBorders>
              <w:top w:val="nil"/>
              <w:left w:val="nil"/>
              <w:bottom w:val="nil"/>
              <w:right w:val="nil"/>
            </w:tcBorders>
            <w:tcMar>
              <w:top w:w="15" w:type="dxa"/>
              <w:left w:w="15" w:type="dxa"/>
              <w:right w:w="15" w:type="dxa"/>
            </w:tcMar>
            <w:vAlign w:val="center"/>
          </w:tcPr>
          <w:p w:rsidR="1A106A46" w:rsidP="1A106A46" w:rsidRDefault="1A106A46" w14:paraId="188B1657" w14:textId="0FA25D91">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05:16.357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 xml:space="preserve">While this data element does not load into OMOP CDM, it is critical to </w:t>
            </w:r>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determine</w:t>
            </w:r>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 xml:space="preserve"> if this record goes into OMOP CDM. Load when status = active | on-hold | ended | stopped | completed | unknown</w:t>
            </w:r>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 xml:space="preserve">.  </w:t>
            </w:r>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 xml:space="preserve">Do not load when status = cancelled | entered-in-error | draft </w:t>
            </w:r>
          </w:p>
        </w:tc>
        <w:tc>
          <w:tcPr>
            <w:tcW w:w="2957" w:type="dxa"/>
            <w:tcBorders>
              <w:top w:val="nil"/>
              <w:left w:val="nil"/>
              <w:bottom w:val="nil"/>
              <w:right w:val="nil"/>
            </w:tcBorders>
            <w:tcMar>
              <w:top w:w="15" w:type="dxa"/>
              <w:left w:w="15" w:type="dxa"/>
              <w:right w:w="15" w:type="dxa"/>
            </w:tcMar>
            <w:vAlign w:val="bottom"/>
          </w:tcPr>
          <w:p w:rsidR="1A106A46" w:rsidRDefault="1A106A46" w14:paraId="1FC22782" w14:textId="350800FC"/>
        </w:tc>
      </w:tr>
      <w:tr w:rsidR="1A106A46" w:rsidTr="1A106A46" w14:paraId="17EAA6B9">
        <w:trPr>
          <w:trHeight w:val="330"/>
          <w:del w:author="Yang, Qi" w:date="2025-03-24T14:34:32.848Z" w16du:dateUtc="2025-03-24T14:34:32.848Z" w:id="1076932053"/>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31A21F3E" w14:textId="761D8652">
            <w:pPr>
              <w:spacing w:before="0" w:beforeAutospacing="off" w:after="0" w:afterAutospacing="off"/>
              <w:rPr>
                <w:rFonts w:ascii="Calibri" w:hAnsi="Calibri" w:eastAsia="Calibri" w:cs="Calibri"/>
                <w:b w:val="0"/>
                <w:bCs w:val="0"/>
                <w:i w:val="0"/>
                <w:iCs w:val="0"/>
                <w:strike w:val="0"/>
                <w:dstrike w:val="0"/>
                <w:color w:val="242424"/>
                <w:sz w:val="24"/>
                <w:szCs w:val="24"/>
                <w:u w:val="none"/>
                <w:lang w:val="en-US"/>
              </w:rPr>
              <w:pPrChange w:author="Yang, Qi" w:date="2025-03-24T14:05:16.361Z">
                <w:pPr/>
              </w:pPrChange>
            </w:pPr>
            <w:r w:rsidRPr="1A106A46" w:rsidR="1A106A46">
              <w:rPr>
                <w:rFonts w:ascii="Calibri" w:hAnsi="Calibri" w:eastAsia="Calibri" w:cs="Calibri"/>
                <w:b w:val="0"/>
                <w:bCs w:val="0"/>
                <w:i w:val="0"/>
                <w:iCs w:val="0"/>
                <w:strike w:val="0"/>
                <w:dstrike w:val="0"/>
                <w:color w:val="242424"/>
                <w:sz w:val="24"/>
                <w:szCs w:val="24"/>
                <w:u w:val="none"/>
                <w:lang w:val="en-US"/>
              </w:rPr>
              <w:t>statusReason</w:t>
            </w:r>
          </w:p>
        </w:tc>
        <w:tc>
          <w:tcPr>
            <w:tcW w:w="824" w:type="dxa"/>
            <w:tcBorders>
              <w:top w:val="nil"/>
              <w:left w:val="single" w:sz="8"/>
              <w:bottom w:val="nil"/>
              <w:right w:val="nil"/>
            </w:tcBorders>
            <w:tcMar>
              <w:top w:w="15" w:type="dxa"/>
              <w:left w:w="15" w:type="dxa"/>
              <w:right w:w="15" w:type="dxa"/>
            </w:tcMar>
            <w:vAlign w:val="bottom"/>
          </w:tcPr>
          <w:p w:rsidR="1A106A46" w:rsidRDefault="1A106A46" w14:paraId="38610C4E" w14:textId="3FA9960E"/>
        </w:tc>
        <w:tc>
          <w:tcPr>
            <w:tcW w:w="3859" w:type="dxa"/>
            <w:tcBorders>
              <w:top w:val="nil"/>
              <w:left w:val="nil"/>
              <w:bottom w:val="nil"/>
              <w:right w:val="nil"/>
            </w:tcBorders>
            <w:tcMar>
              <w:top w:w="15" w:type="dxa"/>
              <w:left w:w="15" w:type="dxa"/>
              <w:right w:w="15" w:type="dxa"/>
            </w:tcMar>
            <w:vAlign w:val="center"/>
          </w:tcPr>
          <w:p w:rsidR="1A106A46" w:rsidP="1A106A46" w:rsidRDefault="1A106A46" w14:paraId="7F1373E0" w14:textId="49C06254">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364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Load when status = stopped</w:t>
            </w:r>
          </w:p>
        </w:tc>
        <w:tc>
          <w:tcPr>
            <w:tcW w:w="2957" w:type="dxa"/>
            <w:tcBorders>
              <w:top w:val="nil"/>
              <w:left w:val="nil"/>
              <w:bottom w:val="nil"/>
              <w:right w:val="nil"/>
            </w:tcBorders>
            <w:tcMar>
              <w:top w:w="15" w:type="dxa"/>
              <w:left w:w="15" w:type="dxa"/>
              <w:right w:w="15" w:type="dxa"/>
            </w:tcMar>
            <w:vAlign w:val="bottom"/>
          </w:tcPr>
          <w:p w:rsidR="1A106A46" w:rsidP="1A106A46" w:rsidRDefault="1A106A46" w14:paraId="4E7AA8F7" w14:textId="3D753340">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05:16.368Z">
                <w:pPr/>
              </w:pPrChange>
            </w:pP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stop_reason</w:t>
            </w:r>
          </w:p>
        </w:tc>
      </w:tr>
      <w:tr w:rsidR="1A106A46" w:rsidTr="1A106A46" w14:paraId="2C79D686">
        <w:trPr>
          <w:trHeight w:val="330"/>
          <w:del w:author="Yang, Qi" w:date="2025-03-24T14:34:32.848Z" w16du:dateUtc="2025-03-24T14:34:32.848Z" w:id="916111669"/>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4B3C1A1E" w14:textId="6D5B4BF1">
            <w:pPr>
              <w:spacing w:before="0" w:beforeAutospacing="off" w:after="0" w:afterAutospacing="off"/>
              <w:rPr>
                <w:rFonts w:ascii="Calibri" w:hAnsi="Calibri" w:eastAsia="Calibri" w:cs="Calibri"/>
                <w:b w:val="0"/>
                <w:bCs w:val="0"/>
                <w:i w:val="0"/>
                <w:iCs w:val="0"/>
                <w:strike w:val="0"/>
                <w:dstrike w:val="0"/>
                <w:color w:val="242424"/>
                <w:sz w:val="24"/>
                <w:szCs w:val="24"/>
                <w:u w:val="none"/>
              </w:rPr>
              <w:pPrChange w:author="Yang, Qi" w:date="2025-03-24T14:05:16.372Z">
                <w:pPr/>
              </w:pPrChange>
            </w:pPr>
            <w:r w:rsidRPr="1A106A46" w:rsidR="1A106A46">
              <w:rPr>
                <w:rFonts w:ascii="Calibri" w:hAnsi="Calibri" w:eastAsia="Calibri" w:cs="Calibri"/>
                <w:b w:val="0"/>
                <w:bCs w:val="0"/>
                <w:i w:val="0"/>
                <w:iCs w:val="0"/>
                <w:strike w:val="0"/>
                <w:dstrike w:val="0"/>
                <w:color w:val="242424"/>
                <w:sz w:val="24"/>
                <w:szCs w:val="24"/>
                <w:u w:val="none"/>
              </w:rPr>
              <w:t>intent</w:t>
            </w:r>
          </w:p>
        </w:tc>
        <w:tc>
          <w:tcPr>
            <w:tcW w:w="824" w:type="dxa"/>
            <w:tcBorders>
              <w:top w:val="nil"/>
              <w:left w:val="single" w:sz="8"/>
              <w:bottom w:val="nil"/>
              <w:right w:val="nil"/>
            </w:tcBorders>
            <w:tcMar>
              <w:top w:w="15" w:type="dxa"/>
              <w:left w:w="15" w:type="dxa"/>
              <w:right w:w="15" w:type="dxa"/>
            </w:tcMar>
            <w:vAlign w:val="bottom"/>
          </w:tcPr>
          <w:p w:rsidR="1A106A46" w:rsidRDefault="1A106A46" w14:paraId="56588742" w14:textId="59C3CB05"/>
        </w:tc>
        <w:tc>
          <w:tcPr>
            <w:tcW w:w="3859" w:type="dxa"/>
            <w:tcBorders>
              <w:top w:val="nil"/>
              <w:left w:val="nil"/>
              <w:bottom w:val="nil"/>
              <w:right w:val="nil"/>
            </w:tcBorders>
            <w:tcMar>
              <w:top w:w="15" w:type="dxa"/>
              <w:left w:w="15" w:type="dxa"/>
              <w:right w:w="15" w:type="dxa"/>
            </w:tcMar>
            <w:vAlign w:val="center"/>
          </w:tcPr>
          <w:p w:rsidR="1A106A46" w:rsidP="1A106A46" w:rsidRDefault="1A106A46" w14:paraId="14D63C63" w14:textId="20ABDBBE">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374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p>
        </w:tc>
        <w:tc>
          <w:tcPr>
            <w:tcW w:w="2957" w:type="dxa"/>
            <w:tcBorders>
              <w:top w:val="nil"/>
              <w:left w:val="nil"/>
              <w:bottom w:val="nil"/>
              <w:right w:val="nil"/>
            </w:tcBorders>
            <w:tcMar>
              <w:top w:w="15" w:type="dxa"/>
              <w:left w:w="15" w:type="dxa"/>
              <w:right w:w="15" w:type="dxa"/>
            </w:tcMar>
            <w:vAlign w:val="bottom"/>
          </w:tcPr>
          <w:p w:rsidR="1A106A46" w:rsidRDefault="1A106A46" w14:paraId="43A84873" w14:textId="5F956122"/>
        </w:tc>
      </w:tr>
      <w:tr w:rsidR="1A106A46" w:rsidTr="1A106A46" w14:paraId="20BCC737">
        <w:trPr>
          <w:trHeight w:val="330"/>
          <w:del w:author="Yang, Qi" w:date="2025-03-24T14:34:32.848Z" w16du:dateUtc="2025-03-24T14:34:32.848Z" w:id="1564405936"/>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0D0DC9E6" w14:textId="7E1120D7">
            <w:pPr>
              <w:spacing w:before="0" w:beforeAutospacing="off" w:after="0" w:afterAutospacing="off"/>
              <w:rPr>
                <w:rFonts w:ascii="Calibri" w:hAnsi="Calibri" w:eastAsia="Calibri" w:cs="Calibri"/>
                <w:b w:val="0"/>
                <w:bCs w:val="0"/>
                <w:i w:val="0"/>
                <w:iCs w:val="0"/>
                <w:strike w:val="0"/>
                <w:dstrike w:val="0"/>
                <w:color w:val="242424"/>
                <w:sz w:val="24"/>
                <w:szCs w:val="24"/>
                <w:u w:val="none"/>
              </w:rPr>
              <w:pPrChange w:author="Yang, Qi" w:date="2025-03-24T14:05:16.376Z">
                <w:pPr/>
              </w:pPrChange>
            </w:pPr>
            <w:r w:rsidRPr="1A106A46" w:rsidR="1A106A46">
              <w:rPr>
                <w:rFonts w:ascii="Calibri" w:hAnsi="Calibri" w:eastAsia="Calibri" w:cs="Calibri"/>
                <w:b w:val="0"/>
                <w:bCs w:val="0"/>
                <w:i w:val="0"/>
                <w:iCs w:val="0"/>
                <w:strike w:val="0"/>
                <w:dstrike w:val="0"/>
                <w:color w:val="242424"/>
                <w:sz w:val="24"/>
                <w:szCs w:val="24"/>
                <w:u w:val="none"/>
              </w:rPr>
              <w:t>category</w:t>
            </w:r>
          </w:p>
        </w:tc>
        <w:tc>
          <w:tcPr>
            <w:tcW w:w="824" w:type="dxa"/>
            <w:tcBorders>
              <w:top w:val="nil"/>
              <w:left w:val="single" w:sz="8"/>
              <w:bottom w:val="nil"/>
              <w:right w:val="nil"/>
            </w:tcBorders>
            <w:tcMar>
              <w:top w:w="15" w:type="dxa"/>
              <w:left w:w="15" w:type="dxa"/>
              <w:right w:w="15" w:type="dxa"/>
            </w:tcMar>
            <w:vAlign w:val="bottom"/>
          </w:tcPr>
          <w:p w:rsidR="1A106A46" w:rsidRDefault="1A106A46" w14:paraId="1BBB6813" w14:textId="6E8014B6"/>
        </w:tc>
        <w:tc>
          <w:tcPr>
            <w:tcW w:w="3859" w:type="dxa"/>
            <w:tcBorders>
              <w:top w:val="nil"/>
              <w:left w:val="nil"/>
              <w:bottom w:val="nil"/>
              <w:right w:val="nil"/>
            </w:tcBorders>
            <w:tcMar>
              <w:top w:w="15" w:type="dxa"/>
              <w:left w:w="15" w:type="dxa"/>
              <w:right w:w="15" w:type="dxa"/>
            </w:tcMar>
            <w:vAlign w:val="center"/>
          </w:tcPr>
          <w:p w:rsidR="1A106A46" w:rsidP="1A106A46" w:rsidRDefault="1A106A46" w14:paraId="27A65116" w14:textId="00C89E78">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379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p>
        </w:tc>
        <w:tc>
          <w:tcPr>
            <w:tcW w:w="2957" w:type="dxa"/>
            <w:tcBorders>
              <w:top w:val="nil"/>
              <w:left w:val="nil"/>
              <w:bottom w:val="nil"/>
              <w:right w:val="nil"/>
            </w:tcBorders>
            <w:tcMar>
              <w:top w:w="15" w:type="dxa"/>
              <w:left w:w="15" w:type="dxa"/>
              <w:right w:w="15" w:type="dxa"/>
            </w:tcMar>
            <w:vAlign w:val="bottom"/>
          </w:tcPr>
          <w:p w:rsidR="1A106A46" w:rsidRDefault="1A106A46" w14:paraId="31B6A121" w14:textId="125B84AB"/>
        </w:tc>
      </w:tr>
      <w:tr w:rsidR="1A106A46" w:rsidTr="1A106A46" w14:paraId="54CB89B0">
        <w:trPr>
          <w:trHeight w:val="330"/>
          <w:del w:author="Yang, Qi" w:date="2025-03-24T14:34:32.848Z" w16du:dateUtc="2025-03-24T14:34:32.848Z" w:id="1662033149"/>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0EC247AD" w14:textId="7A9D7C02">
            <w:pPr>
              <w:spacing w:before="0" w:beforeAutospacing="off" w:after="0" w:afterAutospacing="off"/>
              <w:rPr>
                <w:rFonts w:ascii="Calibri" w:hAnsi="Calibri" w:eastAsia="Calibri" w:cs="Calibri"/>
                <w:b w:val="0"/>
                <w:bCs w:val="0"/>
                <w:i w:val="0"/>
                <w:iCs w:val="0"/>
                <w:strike w:val="0"/>
                <w:dstrike w:val="0"/>
                <w:color w:val="242424"/>
                <w:sz w:val="24"/>
                <w:szCs w:val="24"/>
                <w:u w:val="none"/>
              </w:rPr>
              <w:pPrChange w:author="Yang, Qi" w:date="2025-03-24T14:05:16.381Z">
                <w:pPr/>
              </w:pPrChange>
            </w:pPr>
            <w:r w:rsidRPr="1A106A46" w:rsidR="1A106A46">
              <w:rPr>
                <w:rFonts w:ascii="Calibri" w:hAnsi="Calibri" w:eastAsia="Calibri" w:cs="Calibri"/>
                <w:b w:val="0"/>
                <w:bCs w:val="0"/>
                <w:i w:val="0"/>
                <w:iCs w:val="0"/>
                <w:strike w:val="0"/>
                <w:dstrike w:val="0"/>
                <w:color w:val="242424"/>
                <w:sz w:val="24"/>
                <w:szCs w:val="24"/>
                <w:u w:val="none"/>
              </w:rPr>
              <w:t>priority</w:t>
            </w:r>
          </w:p>
        </w:tc>
        <w:tc>
          <w:tcPr>
            <w:tcW w:w="824" w:type="dxa"/>
            <w:tcBorders>
              <w:top w:val="nil"/>
              <w:left w:val="single" w:sz="8"/>
              <w:bottom w:val="nil"/>
              <w:right w:val="nil"/>
            </w:tcBorders>
            <w:tcMar>
              <w:top w:w="15" w:type="dxa"/>
              <w:left w:w="15" w:type="dxa"/>
              <w:right w:w="15" w:type="dxa"/>
            </w:tcMar>
            <w:vAlign w:val="bottom"/>
          </w:tcPr>
          <w:p w:rsidR="1A106A46" w:rsidRDefault="1A106A46" w14:paraId="1BCB3CD1" w14:textId="4CE7DFB9"/>
        </w:tc>
        <w:tc>
          <w:tcPr>
            <w:tcW w:w="3859" w:type="dxa"/>
            <w:tcBorders>
              <w:top w:val="nil"/>
              <w:left w:val="nil"/>
              <w:bottom w:val="nil"/>
              <w:right w:val="nil"/>
            </w:tcBorders>
            <w:tcMar>
              <w:top w:w="15" w:type="dxa"/>
              <w:left w:w="15" w:type="dxa"/>
              <w:right w:w="15" w:type="dxa"/>
            </w:tcMar>
            <w:vAlign w:val="center"/>
          </w:tcPr>
          <w:p w:rsidR="1A106A46" w:rsidP="1A106A46" w:rsidRDefault="1A106A46" w14:paraId="76FA8359" w14:textId="648CCFA0">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384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p>
        </w:tc>
        <w:tc>
          <w:tcPr>
            <w:tcW w:w="2957" w:type="dxa"/>
            <w:tcBorders>
              <w:top w:val="nil"/>
              <w:left w:val="nil"/>
              <w:bottom w:val="nil"/>
              <w:right w:val="nil"/>
            </w:tcBorders>
            <w:tcMar>
              <w:top w:w="15" w:type="dxa"/>
              <w:left w:w="15" w:type="dxa"/>
              <w:right w:w="15" w:type="dxa"/>
            </w:tcMar>
            <w:vAlign w:val="bottom"/>
          </w:tcPr>
          <w:p w:rsidR="1A106A46" w:rsidRDefault="1A106A46" w14:paraId="31141BB3" w14:textId="1A487A00"/>
        </w:tc>
      </w:tr>
      <w:tr w:rsidR="1A106A46" w:rsidTr="1A106A46" w14:paraId="726CBB0C">
        <w:trPr>
          <w:trHeight w:val="330"/>
          <w:del w:author="Yang, Qi" w:date="2025-03-24T14:34:32.848Z" w16du:dateUtc="2025-03-24T14:34:32.848Z" w:id="986635996"/>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01B0B4E8" w14:textId="31FBEF8C">
            <w:pPr>
              <w:spacing w:before="0" w:beforeAutospacing="off" w:after="0" w:afterAutospacing="off"/>
              <w:rPr>
                <w:rFonts w:ascii="Calibri" w:hAnsi="Calibri" w:eastAsia="Calibri" w:cs="Calibri"/>
                <w:b w:val="0"/>
                <w:bCs w:val="0"/>
                <w:i w:val="0"/>
                <w:iCs w:val="0"/>
                <w:strike w:val="0"/>
                <w:dstrike w:val="0"/>
                <w:color w:val="242424"/>
                <w:sz w:val="24"/>
                <w:szCs w:val="24"/>
                <w:u w:val="none"/>
                <w:lang w:val="en-US"/>
              </w:rPr>
              <w:pPrChange w:author="Yang, Qi" w:date="2025-03-24T14:05:16.389Z">
                <w:pPr/>
              </w:pPrChange>
            </w:pPr>
            <w:r w:rsidRPr="1A106A46" w:rsidR="1A106A46">
              <w:rPr>
                <w:rFonts w:ascii="Calibri" w:hAnsi="Calibri" w:eastAsia="Calibri" w:cs="Calibri"/>
                <w:b w:val="0"/>
                <w:bCs w:val="0"/>
                <w:i w:val="0"/>
                <w:iCs w:val="0"/>
                <w:strike w:val="0"/>
                <w:dstrike w:val="0"/>
                <w:color w:val="242424"/>
                <w:sz w:val="24"/>
                <w:szCs w:val="24"/>
                <w:u w:val="none"/>
                <w:lang w:val="en-US"/>
              </w:rPr>
              <w:t>doNotPerform</w:t>
            </w:r>
          </w:p>
        </w:tc>
        <w:tc>
          <w:tcPr>
            <w:tcW w:w="824" w:type="dxa"/>
            <w:tcBorders>
              <w:top w:val="nil"/>
              <w:left w:val="single" w:sz="8"/>
              <w:bottom w:val="nil"/>
              <w:right w:val="nil"/>
            </w:tcBorders>
            <w:tcMar>
              <w:top w:w="15" w:type="dxa"/>
              <w:left w:w="15" w:type="dxa"/>
              <w:right w:w="15" w:type="dxa"/>
            </w:tcMar>
            <w:vAlign w:val="bottom"/>
          </w:tcPr>
          <w:p w:rsidR="1A106A46" w:rsidRDefault="1A106A46" w14:paraId="47319692" w14:textId="0F999755"/>
        </w:tc>
        <w:tc>
          <w:tcPr>
            <w:tcW w:w="3859" w:type="dxa"/>
            <w:tcBorders>
              <w:top w:val="nil"/>
              <w:left w:val="nil"/>
              <w:bottom w:val="nil"/>
              <w:right w:val="nil"/>
            </w:tcBorders>
            <w:tcMar>
              <w:top w:w="15" w:type="dxa"/>
              <w:left w:w="15" w:type="dxa"/>
              <w:right w:w="15" w:type="dxa"/>
            </w:tcMar>
            <w:vAlign w:val="center"/>
          </w:tcPr>
          <w:p w:rsidR="1A106A46" w:rsidP="1A106A46" w:rsidRDefault="1A106A46" w14:paraId="5A9D49AF" w14:textId="0DA70EAD">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391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If this is Yes, then this record does not go into OMOP CDM</w:t>
            </w:r>
          </w:p>
        </w:tc>
        <w:tc>
          <w:tcPr>
            <w:tcW w:w="2957" w:type="dxa"/>
            <w:tcBorders>
              <w:top w:val="nil"/>
              <w:left w:val="nil"/>
              <w:bottom w:val="nil"/>
              <w:right w:val="nil"/>
            </w:tcBorders>
            <w:tcMar>
              <w:top w:w="15" w:type="dxa"/>
              <w:left w:w="15" w:type="dxa"/>
              <w:right w:w="15" w:type="dxa"/>
            </w:tcMar>
            <w:vAlign w:val="bottom"/>
          </w:tcPr>
          <w:p w:rsidR="1A106A46" w:rsidRDefault="1A106A46" w14:paraId="3E4457CA" w14:textId="5EB457D0"/>
        </w:tc>
      </w:tr>
      <w:tr w:rsidR="1A106A46" w:rsidTr="1A106A46" w14:paraId="6D20DB97">
        <w:trPr>
          <w:trHeight w:val="330"/>
          <w:del w:author="Yang, Qi" w:date="2025-03-24T14:34:32.849Z" w16du:dateUtc="2025-03-24T14:34:32.849Z" w:id="620841048"/>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3CD8F888" w14:textId="4D7FCB9C">
            <w:pPr>
              <w:spacing w:before="0" w:beforeAutospacing="off" w:after="0" w:afterAutospacing="off"/>
              <w:rPr>
                <w:rFonts w:ascii="Calibri" w:hAnsi="Calibri" w:eastAsia="Calibri" w:cs="Calibri"/>
                <w:b w:val="0"/>
                <w:bCs w:val="0"/>
                <w:i w:val="0"/>
                <w:iCs w:val="0"/>
                <w:strike w:val="0"/>
                <w:dstrike w:val="0"/>
                <w:color w:val="242424"/>
                <w:sz w:val="24"/>
                <w:szCs w:val="24"/>
                <w:u w:val="none"/>
              </w:rPr>
              <w:pPrChange w:author="Yang, Qi" w:date="2025-03-24T14:05:16.393Z">
                <w:pPr/>
              </w:pPrChange>
            </w:pPr>
            <w:r w:rsidRPr="1A106A46" w:rsidR="1A106A46">
              <w:rPr>
                <w:rFonts w:ascii="Calibri" w:hAnsi="Calibri" w:eastAsia="Calibri" w:cs="Calibri"/>
                <w:b w:val="0"/>
                <w:bCs w:val="0"/>
                <w:i w:val="0"/>
                <w:iCs w:val="0"/>
                <w:strike w:val="0"/>
                <w:dstrike w:val="0"/>
                <w:color w:val="242424"/>
                <w:sz w:val="24"/>
                <w:szCs w:val="24"/>
                <w:u w:val="none"/>
              </w:rPr>
              <w:t>reported[x]</w:t>
            </w:r>
          </w:p>
        </w:tc>
        <w:tc>
          <w:tcPr>
            <w:tcW w:w="824" w:type="dxa"/>
            <w:tcBorders>
              <w:top w:val="nil"/>
              <w:left w:val="single" w:sz="8"/>
              <w:bottom w:val="nil"/>
              <w:right w:val="nil"/>
            </w:tcBorders>
            <w:tcMar>
              <w:top w:w="15" w:type="dxa"/>
              <w:left w:w="15" w:type="dxa"/>
              <w:right w:w="15" w:type="dxa"/>
            </w:tcMar>
            <w:vAlign w:val="bottom"/>
          </w:tcPr>
          <w:p w:rsidR="1A106A46" w:rsidRDefault="1A106A46" w14:paraId="5541B933" w14:textId="447AB443"/>
        </w:tc>
        <w:tc>
          <w:tcPr>
            <w:tcW w:w="3859" w:type="dxa"/>
            <w:tcBorders>
              <w:top w:val="nil"/>
              <w:left w:val="nil"/>
              <w:bottom w:val="nil"/>
              <w:right w:val="nil"/>
            </w:tcBorders>
            <w:tcMar>
              <w:top w:w="15" w:type="dxa"/>
              <w:left w:w="15" w:type="dxa"/>
              <w:right w:w="15" w:type="dxa"/>
            </w:tcMar>
            <w:vAlign w:val="center"/>
          </w:tcPr>
          <w:p w:rsidR="1A106A46" w:rsidP="1A106A46" w:rsidRDefault="1A106A46" w14:paraId="76A7AC04" w14:textId="71969F6A">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395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If reported by patient, then it goes into Observation table</w:t>
            </w:r>
          </w:p>
        </w:tc>
        <w:tc>
          <w:tcPr>
            <w:tcW w:w="2957" w:type="dxa"/>
            <w:tcBorders>
              <w:top w:val="nil"/>
              <w:left w:val="nil"/>
              <w:bottom w:val="nil"/>
              <w:right w:val="nil"/>
            </w:tcBorders>
            <w:tcMar>
              <w:top w:w="15" w:type="dxa"/>
              <w:left w:w="15" w:type="dxa"/>
              <w:right w:w="15" w:type="dxa"/>
            </w:tcMar>
            <w:vAlign w:val="bottom"/>
          </w:tcPr>
          <w:p w:rsidR="1A106A46" w:rsidRDefault="1A106A46" w14:paraId="06F8E342" w14:textId="3C17546A"/>
        </w:tc>
      </w:tr>
      <w:tr w:rsidR="1A106A46" w:rsidTr="1A106A46" w14:paraId="1D8F4806">
        <w:trPr>
          <w:trHeight w:val="945"/>
          <w:del w:author="Yang, Qi" w:date="2025-03-24T14:34:32.849Z" w16du:dateUtc="2025-03-24T14:34:32.849Z" w:id="148343033"/>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4263FEF8" w14:textId="42C3BABE">
            <w:pPr>
              <w:spacing w:before="0" w:beforeAutospacing="off" w:after="0" w:afterAutospacing="off"/>
              <w:rPr>
                <w:rFonts w:ascii="Calibri" w:hAnsi="Calibri" w:eastAsia="Calibri" w:cs="Calibri"/>
                <w:b w:val="0"/>
                <w:bCs w:val="0"/>
                <w:i w:val="0"/>
                <w:iCs w:val="0"/>
                <w:strike w:val="0"/>
                <w:dstrike w:val="0"/>
                <w:color w:val="242424"/>
                <w:sz w:val="24"/>
                <w:szCs w:val="24"/>
                <w:u w:val="none"/>
              </w:rPr>
              <w:pPrChange w:author="Yang, Qi" w:date="2025-03-24T14:05:16.398Z">
                <w:pPr/>
              </w:pPrChange>
            </w:pPr>
            <w:r w:rsidRPr="1A106A46" w:rsidR="1A106A46">
              <w:rPr>
                <w:rFonts w:ascii="Calibri" w:hAnsi="Calibri" w:eastAsia="Calibri" w:cs="Calibri"/>
                <w:b w:val="0"/>
                <w:bCs w:val="0"/>
                <w:i w:val="0"/>
                <w:iCs w:val="0"/>
                <w:strike w:val="0"/>
                <w:dstrike w:val="0"/>
                <w:color w:val="242424"/>
                <w:sz w:val="24"/>
                <w:szCs w:val="24"/>
                <w:u w:val="none"/>
              </w:rPr>
              <w:t>medication[x]</w:t>
            </w:r>
          </w:p>
        </w:tc>
        <w:tc>
          <w:tcPr>
            <w:tcW w:w="824" w:type="dxa"/>
            <w:tcBorders>
              <w:top w:val="nil"/>
              <w:left w:val="single" w:sz="8"/>
              <w:bottom w:val="nil"/>
              <w:right w:val="nil"/>
            </w:tcBorders>
            <w:tcMar>
              <w:top w:w="15" w:type="dxa"/>
              <w:left w:w="15" w:type="dxa"/>
              <w:right w:w="15" w:type="dxa"/>
            </w:tcMar>
            <w:vAlign w:val="bottom"/>
          </w:tcPr>
          <w:p w:rsidR="1A106A46" w:rsidRDefault="1A106A46" w14:paraId="7617E52F" w14:textId="55254664"/>
        </w:tc>
        <w:tc>
          <w:tcPr>
            <w:tcW w:w="3859" w:type="dxa"/>
            <w:tcBorders>
              <w:top w:val="nil"/>
              <w:left w:val="nil"/>
              <w:bottom w:val="nil"/>
              <w:right w:val="nil"/>
            </w:tcBorders>
            <w:tcMar>
              <w:top w:w="15" w:type="dxa"/>
              <w:left w:w="15" w:type="dxa"/>
              <w:right w:w="15" w:type="dxa"/>
            </w:tcMar>
            <w:vAlign w:val="center"/>
          </w:tcPr>
          <w:p w:rsidR="1A106A46" w:rsidP="1A106A46" w:rsidRDefault="1A106A46" w14:paraId="79D4CBC9" w14:textId="28E19794">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05:16.4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 xml:space="preserve">This will help </w:t>
            </w:r>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determine</w:t>
            </w:r>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 xml:space="preserve"> the drug_concept_id</w:t>
            </w:r>
          </w:p>
        </w:tc>
        <w:tc>
          <w:tcPr>
            <w:tcW w:w="2957" w:type="dxa"/>
            <w:tcBorders>
              <w:top w:val="nil"/>
              <w:left w:val="nil"/>
              <w:bottom w:val="nil"/>
              <w:right w:val="nil"/>
            </w:tcBorders>
            <w:tcMar>
              <w:top w:w="15" w:type="dxa"/>
              <w:left w:w="15" w:type="dxa"/>
              <w:right w:w="15" w:type="dxa"/>
            </w:tcMar>
            <w:vAlign w:val="bottom"/>
          </w:tcPr>
          <w:p w:rsidR="1A106A46" w:rsidP="1A106A46" w:rsidRDefault="1A106A46" w14:paraId="62715007" w14:textId="07B1F44E">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05:16.402Z">
                <w:pPr/>
              </w:pPrChange>
            </w:pP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drug_source_value</w:t>
            </w:r>
            <w:r>
              <w:br/>
            </w: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 xml:space="preserve"> drug_source_concept_id</w:t>
            </w:r>
            <w:r>
              <w:br/>
            </w: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 xml:space="preserve"> drug_concept_id</w:t>
            </w:r>
          </w:p>
        </w:tc>
      </w:tr>
      <w:tr w:rsidR="1A106A46" w:rsidTr="1A106A46" w14:paraId="75EEAF0A">
        <w:trPr>
          <w:trHeight w:val="330"/>
          <w:del w:author="Yang, Qi" w:date="2025-03-24T14:34:32.849Z" w16du:dateUtc="2025-03-24T14:34:32.849Z" w:id="1929358564"/>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3311B4CC" w14:textId="46F2CC90">
            <w:pPr>
              <w:spacing w:before="0" w:beforeAutospacing="off" w:after="0" w:afterAutospacing="off"/>
              <w:rPr>
                <w:rFonts w:ascii="Calibri" w:hAnsi="Calibri" w:eastAsia="Calibri" w:cs="Calibri"/>
                <w:b w:val="0"/>
                <w:bCs w:val="0"/>
                <w:i w:val="0"/>
                <w:iCs w:val="0"/>
                <w:strike w:val="0"/>
                <w:dstrike w:val="0"/>
                <w:color w:val="242424"/>
                <w:sz w:val="24"/>
                <w:szCs w:val="24"/>
                <w:u w:val="none"/>
              </w:rPr>
              <w:pPrChange w:author="Yang, Qi" w:date="2025-03-24T14:05:16.406Z">
                <w:pPr/>
              </w:pPrChange>
            </w:pPr>
            <w:r w:rsidRPr="1A106A46" w:rsidR="1A106A46">
              <w:rPr>
                <w:rFonts w:ascii="Calibri" w:hAnsi="Calibri" w:eastAsia="Calibri" w:cs="Calibri"/>
                <w:b w:val="0"/>
                <w:bCs w:val="0"/>
                <w:i w:val="0"/>
                <w:iCs w:val="0"/>
                <w:strike w:val="0"/>
                <w:dstrike w:val="0"/>
                <w:color w:val="242424"/>
                <w:sz w:val="24"/>
                <w:szCs w:val="24"/>
                <w:u w:val="none"/>
              </w:rPr>
              <w:t>subject</w:t>
            </w:r>
          </w:p>
        </w:tc>
        <w:tc>
          <w:tcPr>
            <w:tcW w:w="824" w:type="dxa"/>
            <w:tcBorders>
              <w:top w:val="nil"/>
              <w:left w:val="single" w:sz="8"/>
              <w:bottom w:val="nil"/>
              <w:right w:val="nil"/>
            </w:tcBorders>
            <w:tcMar>
              <w:top w:w="15" w:type="dxa"/>
              <w:left w:w="15" w:type="dxa"/>
              <w:right w:w="15" w:type="dxa"/>
            </w:tcMar>
            <w:vAlign w:val="bottom"/>
          </w:tcPr>
          <w:p w:rsidR="1A106A46" w:rsidRDefault="1A106A46" w14:paraId="01248227" w14:textId="144A3ECE"/>
        </w:tc>
        <w:tc>
          <w:tcPr>
            <w:tcW w:w="3859" w:type="dxa"/>
            <w:tcBorders>
              <w:top w:val="nil"/>
              <w:left w:val="nil"/>
              <w:bottom w:val="nil"/>
              <w:right w:val="nil"/>
            </w:tcBorders>
            <w:tcMar>
              <w:top w:w="15" w:type="dxa"/>
              <w:left w:w="15" w:type="dxa"/>
              <w:right w:w="15" w:type="dxa"/>
            </w:tcMar>
            <w:vAlign w:val="center"/>
          </w:tcPr>
          <w:p w:rsidR="1A106A46" w:rsidRDefault="1A106A46" w14:paraId="22DEF48E" w14:textId="240DF0ED"/>
        </w:tc>
        <w:tc>
          <w:tcPr>
            <w:tcW w:w="2957" w:type="dxa"/>
            <w:tcBorders>
              <w:top w:val="nil"/>
              <w:left w:val="nil"/>
              <w:bottom w:val="nil"/>
              <w:right w:val="nil"/>
            </w:tcBorders>
            <w:tcMar>
              <w:top w:w="15" w:type="dxa"/>
              <w:left w:w="15" w:type="dxa"/>
              <w:right w:w="15" w:type="dxa"/>
            </w:tcMar>
            <w:vAlign w:val="bottom"/>
          </w:tcPr>
          <w:p w:rsidR="1A106A46" w:rsidP="1A106A46" w:rsidRDefault="1A106A46" w14:paraId="27FE1007" w14:textId="721C9C83">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05:16.408Z">
                <w:pPr/>
              </w:pPrChange>
            </w:pP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person_id</w:t>
            </w:r>
          </w:p>
        </w:tc>
      </w:tr>
      <w:tr w:rsidR="1A106A46" w:rsidTr="1A106A46" w14:paraId="2EF36D8D">
        <w:trPr>
          <w:trHeight w:val="630"/>
          <w:del w:author="Yang, Qi" w:date="2025-03-24T14:34:32.849Z" w16du:dateUtc="2025-03-24T14:34:32.849Z" w:id="34767141"/>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45718208" w14:textId="768C5461">
            <w:pPr>
              <w:spacing w:before="0" w:beforeAutospacing="off" w:after="0" w:afterAutospacing="off"/>
              <w:rPr>
                <w:rFonts w:ascii="Calibri" w:hAnsi="Calibri" w:eastAsia="Calibri" w:cs="Calibri"/>
                <w:b w:val="0"/>
                <w:bCs w:val="0"/>
                <w:i w:val="0"/>
                <w:iCs w:val="0"/>
                <w:strike w:val="0"/>
                <w:dstrike w:val="0"/>
                <w:color w:val="242424"/>
                <w:sz w:val="24"/>
                <w:szCs w:val="24"/>
                <w:u w:val="none"/>
              </w:rPr>
              <w:pPrChange w:author="Yang, Qi" w:date="2025-03-24T14:05:16.41Z">
                <w:pPr/>
              </w:pPrChange>
            </w:pPr>
            <w:r w:rsidRPr="1A106A46" w:rsidR="1A106A46">
              <w:rPr>
                <w:rFonts w:ascii="Calibri" w:hAnsi="Calibri" w:eastAsia="Calibri" w:cs="Calibri"/>
                <w:b w:val="0"/>
                <w:bCs w:val="0"/>
                <w:i w:val="0"/>
                <w:iCs w:val="0"/>
                <w:strike w:val="0"/>
                <w:dstrike w:val="0"/>
                <w:color w:val="242424"/>
                <w:sz w:val="24"/>
                <w:szCs w:val="24"/>
                <w:u w:val="none"/>
              </w:rPr>
              <w:t>encounter</w:t>
            </w:r>
          </w:p>
        </w:tc>
        <w:tc>
          <w:tcPr>
            <w:tcW w:w="824" w:type="dxa"/>
            <w:tcBorders>
              <w:top w:val="nil"/>
              <w:left w:val="single" w:sz="8"/>
              <w:bottom w:val="nil"/>
              <w:right w:val="nil"/>
            </w:tcBorders>
            <w:tcMar>
              <w:top w:w="15" w:type="dxa"/>
              <w:left w:w="15" w:type="dxa"/>
              <w:right w:w="15" w:type="dxa"/>
            </w:tcMar>
            <w:vAlign w:val="bottom"/>
          </w:tcPr>
          <w:p w:rsidR="1A106A46" w:rsidRDefault="1A106A46" w14:paraId="70151C00" w14:textId="3FA2FAFC"/>
        </w:tc>
        <w:tc>
          <w:tcPr>
            <w:tcW w:w="3859" w:type="dxa"/>
            <w:tcBorders>
              <w:top w:val="nil"/>
              <w:left w:val="nil"/>
              <w:bottom w:val="nil"/>
              <w:right w:val="nil"/>
            </w:tcBorders>
            <w:tcMar>
              <w:top w:w="15" w:type="dxa"/>
              <w:left w:w="15" w:type="dxa"/>
              <w:right w:w="15" w:type="dxa"/>
            </w:tcMar>
            <w:vAlign w:val="center"/>
          </w:tcPr>
          <w:p w:rsidR="1A106A46" w:rsidRDefault="1A106A46" w14:paraId="4E167A7E" w14:textId="5A75E9B6"/>
        </w:tc>
        <w:tc>
          <w:tcPr>
            <w:tcW w:w="2957" w:type="dxa"/>
            <w:tcBorders>
              <w:top w:val="nil"/>
              <w:left w:val="nil"/>
              <w:bottom w:val="nil"/>
              <w:right w:val="nil"/>
            </w:tcBorders>
            <w:tcMar>
              <w:top w:w="15" w:type="dxa"/>
              <w:left w:w="15" w:type="dxa"/>
              <w:right w:w="15" w:type="dxa"/>
            </w:tcMar>
            <w:vAlign w:val="bottom"/>
          </w:tcPr>
          <w:p w:rsidR="1A106A46" w:rsidP="1A106A46" w:rsidRDefault="1A106A46" w14:paraId="4BFDA56F" w14:textId="420FBB6F">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05:16.413Z">
                <w:pPr/>
              </w:pPrChange>
            </w:pPr>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visit_occurrence_id</w:t>
            </w:r>
            <w:r>
              <w:br/>
            </w:r>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 xml:space="preserve"> </w:t>
            </w:r>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visit_detail_id</w:t>
            </w:r>
          </w:p>
        </w:tc>
      </w:tr>
      <w:tr w:rsidR="1A106A46" w:rsidTr="1A106A46" w14:paraId="6CBB386F">
        <w:trPr>
          <w:trHeight w:val="330"/>
          <w:del w:author="Yang, Qi" w:date="2025-03-24T14:34:32.849Z" w16du:dateUtc="2025-03-24T14:34:32.849Z" w:id="2134934790"/>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2F209899" w14:textId="4BCDED3E">
            <w:pPr>
              <w:spacing w:before="0" w:beforeAutospacing="off" w:after="0" w:afterAutospacing="off"/>
              <w:rPr>
                <w:rFonts w:ascii="Calibri" w:hAnsi="Calibri" w:eastAsia="Calibri" w:cs="Calibri"/>
                <w:b w:val="0"/>
                <w:bCs w:val="0"/>
                <w:i w:val="0"/>
                <w:iCs w:val="0"/>
                <w:strike w:val="0"/>
                <w:dstrike w:val="0"/>
                <w:color w:val="242424"/>
                <w:sz w:val="24"/>
                <w:szCs w:val="24"/>
                <w:u w:val="none"/>
                <w:lang w:val="en-US"/>
              </w:rPr>
              <w:pPrChange w:author="Yang, Qi" w:date="2025-03-24T14:05:16.416Z">
                <w:pPr/>
              </w:pPrChange>
            </w:pPr>
            <w:r w:rsidRPr="1A106A46" w:rsidR="1A106A46">
              <w:rPr>
                <w:rFonts w:ascii="Calibri" w:hAnsi="Calibri" w:eastAsia="Calibri" w:cs="Calibri"/>
                <w:b w:val="0"/>
                <w:bCs w:val="0"/>
                <w:i w:val="0"/>
                <w:iCs w:val="0"/>
                <w:strike w:val="0"/>
                <w:dstrike w:val="0"/>
                <w:color w:val="242424"/>
                <w:sz w:val="24"/>
                <w:szCs w:val="24"/>
                <w:u w:val="none"/>
                <w:lang w:val="en-US"/>
              </w:rPr>
              <w:t>supportingInformation</w:t>
            </w:r>
          </w:p>
        </w:tc>
        <w:tc>
          <w:tcPr>
            <w:tcW w:w="824" w:type="dxa"/>
            <w:tcBorders>
              <w:top w:val="nil"/>
              <w:left w:val="single" w:sz="8"/>
              <w:bottom w:val="nil"/>
              <w:right w:val="nil"/>
            </w:tcBorders>
            <w:tcMar>
              <w:top w:w="15" w:type="dxa"/>
              <w:left w:w="15" w:type="dxa"/>
              <w:right w:w="15" w:type="dxa"/>
            </w:tcMar>
            <w:vAlign w:val="bottom"/>
          </w:tcPr>
          <w:p w:rsidR="1A106A46" w:rsidRDefault="1A106A46" w14:paraId="75C8653C" w14:textId="69CFB7A5"/>
        </w:tc>
        <w:tc>
          <w:tcPr>
            <w:tcW w:w="3859" w:type="dxa"/>
            <w:tcBorders>
              <w:top w:val="nil"/>
              <w:left w:val="nil"/>
              <w:bottom w:val="nil"/>
              <w:right w:val="nil"/>
            </w:tcBorders>
            <w:tcMar>
              <w:top w:w="15" w:type="dxa"/>
              <w:left w:w="15" w:type="dxa"/>
              <w:right w:w="15" w:type="dxa"/>
            </w:tcMar>
            <w:vAlign w:val="center"/>
          </w:tcPr>
          <w:p w:rsidR="1A106A46" w:rsidP="1A106A46" w:rsidRDefault="1A106A46" w14:paraId="1DC5E419" w14:textId="51CC095D">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419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p>
        </w:tc>
        <w:tc>
          <w:tcPr>
            <w:tcW w:w="2957" w:type="dxa"/>
            <w:tcBorders>
              <w:top w:val="nil"/>
              <w:left w:val="nil"/>
              <w:bottom w:val="nil"/>
              <w:right w:val="nil"/>
            </w:tcBorders>
            <w:tcMar>
              <w:top w:w="15" w:type="dxa"/>
              <w:left w:w="15" w:type="dxa"/>
              <w:right w:w="15" w:type="dxa"/>
            </w:tcMar>
            <w:vAlign w:val="bottom"/>
          </w:tcPr>
          <w:p w:rsidR="1A106A46" w:rsidRDefault="1A106A46" w14:paraId="1A112795" w14:textId="632D3CC9"/>
        </w:tc>
      </w:tr>
      <w:tr w:rsidR="1A106A46" w:rsidTr="1A106A46" w14:paraId="6485AD4D">
        <w:trPr>
          <w:trHeight w:val="330"/>
          <w:del w:author="Yang, Qi" w:date="2025-03-24T14:34:32.849Z" w16du:dateUtc="2025-03-24T14:34:32.849Z" w:id="1501529969"/>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51BED08B" w14:textId="0E9C65BA">
            <w:pPr>
              <w:spacing w:before="0" w:beforeAutospacing="off" w:after="0" w:afterAutospacing="off"/>
              <w:rPr>
                <w:rFonts w:ascii="Calibri" w:hAnsi="Calibri" w:eastAsia="Calibri" w:cs="Calibri"/>
                <w:b w:val="0"/>
                <w:bCs w:val="0"/>
                <w:i w:val="0"/>
                <w:iCs w:val="0"/>
                <w:strike w:val="0"/>
                <w:dstrike w:val="0"/>
                <w:color w:val="242424"/>
                <w:sz w:val="24"/>
                <w:szCs w:val="24"/>
                <w:u w:val="none"/>
                <w:lang w:val="en-US"/>
              </w:rPr>
              <w:pPrChange w:author="Yang, Qi" w:date="2025-03-24T14:05:16.423Z">
                <w:pPr/>
              </w:pPrChange>
            </w:pPr>
            <w:r w:rsidRPr="1A106A46" w:rsidR="1A106A46">
              <w:rPr>
                <w:rFonts w:ascii="Calibri" w:hAnsi="Calibri" w:eastAsia="Calibri" w:cs="Calibri"/>
                <w:b w:val="0"/>
                <w:bCs w:val="0"/>
                <w:i w:val="0"/>
                <w:iCs w:val="0"/>
                <w:strike w:val="0"/>
                <w:dstrike w:val="0"/>
                <w:color w:val="242424"/>
                <w:sz w:val="24"/>
                <w:szCs w:val="24"/>
                <w:u w:val="none"/>
                <w:lang w:val="en-US"/>
              </w:rPr>
              <w:t>authoredOn</w:t>
            </w:r>
          </w:p>
        </w:tc>
        <w:tc>
          <w:tcPr>
            <w:tcW w:w="824" w:type="dxa"/>
            <w:tcBorders>
              <w:top w:val="nil"/>
              <w:left w:val="single" w:sz="8"/>
              <w:bottom w:val="nil"/>
              <w:right w:val="nil"/>
            </w:tcBorders>
            <w:tcMar>
              <w:top w:w="15" w:type="dxa"/>
              <w:left w:w="15" w:type="dxa"/>
              <w:right w:w="15" w:type="dxa"/>
            </w:tcMar>
            <w:vAlign w:val="bottom"/>
          </w:tcPr>
          <w:p w:rsidR="1A106A46" w:rsidRDefault="1A106A46" w14:paraId="2145DD51" w14:textId="2979E23C"/>
        </w:tc>
        <w:tc>
          <w:tcPr>
            <w:tcW w:w="3859" w:type="dxa"/>
            <w:tcBorders>
              <w:top w:val="nil"/>
              <w:left w:val="nil"/>
              <w:bottom w:val="nil"/>
              <w:right w:val="nil"/>
            </w:tcBorders>
            <w:tcMar>
              <w:top w:w="15" w:type="dxa"/>
              <w:left w:w="15" w:type="dxa"/>
              <w:right w:w="15" w:type="dxa"/>
            </w:tcMar>
            <w:vAlign w:val="center"/>
          </w:tcPr>
          <w:p w:rsidR="1A106A46" w:rsidRDefault="1A106A46" w14:paraId="36C7B7DB" w14:textId="6997645B"/>
        </w:tc>
        <w:tc>
          <w:tcPr>
            <w:tcW w:w="2957" w:type="dxa"/>
            <w:tcBorders>
              <w:top w:val="nil"/>
              <w:left w:val="nil"/>
              <w:bottom w:val="nil"/>
              <w:right w:val="nil"/>
            </w:tcBorders>
            <w:tcMar>
              <w:top w:w="15" w:type="dxa"/>
              <w:left w:w="15" w:type="dxa"/>
              <w:right w:w="15" w:type="dxa"/>
            </w:tcMar>
            <w:vAlign w:val="bottom"/>
          </w:tcPr>
          <w:p w:rsidR="1A106A46" w:rsidP="1A106A46" w:rsidRDefault="1A106A46" w14:paraId="38CF7A98" w14:textId="7284F763">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05:16.426Z">
                <w:pPr/>
              </w:pPrChange>
            </w:pP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drug_exposure_start_date</w:t>
            </w:r>
          </w:p>
        </w:tc>
      </w:tr>
      <w:tr w:rsidR="1A106A46" w:rsidTr="1A106A46" w14:paraId="27E76360">
        <w:trPr>
          <w:trHeight w:val="330"/>
          <w:del w:author="Yang, Qi" w:date="2025-03-24T14:34:32.849Z" w16du:dateUtc="2025-03-24T14:34:32.849Z" w:id="1111327173"/>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5F178EFB" w14:textId="266A5BD6">
            <w:pPr>
              <w:spacing w:before="0" w:beforeAutospacing="off" w:after="0" w:afterAutospacing="off"/>
              <w:rPr>
                <w:rFonts w:ascii="Calibri" w:hAnsi="Calibri" w:eastAsia="Calibri" w:cs="Calibri"/>
                <w:b w:val="0"/>
                <w:bCs w:val="0"/>
                <w:i w:val="0"/>
                <w:iCs w:val="0"/>
                <w:strike w:val="0"/>
                <w:dstrike w:val="0"/>
                <w:color w:val="242424"/>
                <w:sz w:val="24"/>
                <w:szCs w:val="24"/>
                <w:u w:val="none"/>
              </w:rPr>
              <w:pPrChange w:author="Yang, Qi" w:date="2025-03-24T14:05:16.429Z">
                <w:pPr/>
              </w:pPrChange>
            </w:pPr>
            <w:r w:rsidRPr="1A106A46" w:rsidR="1A106A46">
              <w:rPr>
                <w:rFonts w:ascii="Calibri" w:hAnsi="Calibri" w:eastAsia="Calibri" w:cs="Calibri"/>
                <w:b w:val="0"/>
                <w:bCs w:val="0"/>
                <w:i w:val="0"/>
                <w:iCs w:val="0"/>
                <w:strike w:val="0"/>
                <w:dstrike w:val="0"/>
                <w:color w:val="242424"/>
                <w:sz w:val="24"/>
                <w:szCs w:val="24"/>
                <w:u w:val="none"/>
              </w:rPr>
              <w:t>requester</w:t>
            </w:r>
          </w:p>
        </w:tc>
        <w:tc>
          <w:tcPr>
            <w:tcW w:w="824" w:type="dxa"/>
            <w:tcBorders>
              <w:top w:val="nil"/>
              <w:left w:val="single" w:sz="8"/>
              <w:bottom w:val="nil"/>
              <w:right w:val="nil"/>
            </w:tcBorders>
            <w:tcMar>
              <w:top w:w="15" w:type="dxa"/>
              <w:left w:w="15" w:type="dxa"/>
              <w:right w:w="15" w:type="dxa"/>
            </w:tcMar>
            <w:vAlign w:val="bottom"/>
          </w:tcPr>
          <w:p w:rsidR="1A106A46" w:rsidRDefault="1A106A46" w14:paraId="5D29E674" w14:textId="704A82A4"/>
        </w:tc>
        <w:tc>
          <w:tcPr>
            <w:tcW w:w="3859" w:type="dxa"/>
            <w:tcBorders>
              <w:top w:val="nil"/>
              <w:left w:val="nil"/>
              <w:bottom w:val="nil"/>
              <w:right w:val="nil"/>
            </w:tcBorders>
            <w:tcMar>
              <w:top w:w="15" w:type="dxa"/>
              <w:left w:w="15" w:type="dxa"/>
              <w:right w:w="15" w:type="dxa"/>
            </w:tcMar>
            <w:vAlign w:val="center"/>
          </w:tcPr>
          <w:p w:rsidR="1A106A46" w:rsidRDefault="1A106A46" w14:paraId="2A9DE76D" w14:textId="3E9127F1"/>
        </w:tc>
        <w:tc>
          <w:tcPr>
            <w:tcW w:w="2957" w:type="dxa"/>
            <w:tcBorders>
              <w:top w:val="nil"/>
              <w:left w:val="nil"/>
              <w:bottom w:val="nil"/>
              <w:right w:val="nil"/>
            </w:tcBorders>
            <w:tcMar>
              <w:top w:w="15" w:type="dxa"/>
              <w:left w:w="15" w:type="dxa"/>
              <w:right w:w="15" w:type="dxa"/>
            </w:tcMar>
            <w:vAlign w:val="bottom"/>
          </w:tcPr>
          <w:p w:rsidR="1A106A46" w:rsidP="1A106A46" w:rsidRDefault="1A106A46" w14:paraId="31251A9A" w14:textId="7D50E07D">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05:16.432Z">
                <w:pPr/>
              </w:pPrChange>
            </w:pP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provider_id</w:t>
            </w:r>
          </w:p>
        </w:tc>
      </w:tr>
      <w:tr w:rsidR="1A106A46" w:rsidTr="1A106A46" w14:paraId="02F44284">
        <w:trPr>
          <w:trHeight w:val="330"/>
          <w:del w:author="Yang, Qi" w:date="2025-03-24T14:34:32.849Z" w16du:dateUtc="2025-03-24T14:34:32.849Z" w:id="71830761"/>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25CFF501" w14:textId="4C511F15">
            <w:pPr>
              <w:spacing w:before="0" w:beforeAutospacing="off" w:after="0" w:afterAutospacing="off"/>
              <w:rPr>
                <w:rFonts w:ascii="Calibri" w:hAnsi="Calibri" w:eastAsia="Calibri" w:cs="Calibri"/>
                <w:b w:val="0"/>
                <w:bCs w:val="0"/>
                <w:i w:val="0"/>
                <w:iCs w:val="0"/>
                <w:strike w:val="0"/>
                <w:dstrike w:val="0"/>
                <w:color w:val="242424"/>
                <w:sz w:val="24"/>
                <w:szCs w:val="24"/>
                <w:u w:val="none"/>
                <w:lang w:val="en-US"/>
              </w:rPr>
              <w:pPrChange w:author="Yang, Qi" w:date="2025-03-24T14:05:16.435Z">
                <w:pPr/>
              </w:pPrChange>
            </w:pPr>
            <w:r w:rsidRPr="1A106A46" w:rsidR="1A106A46">
              <w:rPr>
                <w:rFonts w:ascii="Calibri" w:hAnsi="Calibri" w:eastAsia="Calibri" w:cs="Calibri"/>
                <w:b w:val="0"/>
                <w:bCs w:val="0"/>
                <w:i w:val="0"/>
                <w:iCs w:val="0"/>
                <w:strike w:val="0"/>
                <w:dstrike w:val="0"/>
                <w:color w:val="242424"/>
                <w:sz w:val="24"/>
                <w:szCs w:val="24"/>
                <w:u w:val="none"/>
                <w:lang w:val="en-US"/>
              </w:rPr>
              <w:t>performerType</w:t>
            </w:r>
          </w:p>
        </w:tc>
        <w:tc>
          <w:tcPr>
            <w:tcW w:w="824" w:type="dxa"/>
            <w:tcBorders>
              <w:top w:val="nil"/>
              <w:left w:val="single" w:sz="8"/>
              <w:bottom w:val="nil"/>
              <w:right w:val="nil"/>
            </w:tcBorders>
            <w:tcMar>
              <w:top w:w="15" w:type="dxa"/>
              <w:left w:w="15" w:type="dxa"/>
              <w:right w:w="15" w:type="dxa"/>
            </w:tcMar>
            <w:vAlign w:val="bottom"/>
          </w:tcPr>
          <w:p w:rsidR="1A106A46" w:rsidRDefault="1A106A46" w14:paraId="2BF777AF" w14:textId="02604143"/>
        </w:tc>
        <w:tc>
          <w:tcPr>
            <w:tcW w:w="3859" w:type="dxa"/>
            <w:tcBorders>
              <w:top w:val="nil"/>
              <w:left w:val="nil"/>
              <w:bottom w:val="nil"/>
              <w:right w:val="nil"/>
            </w:tcBorders>
            <w:tcMar>
              <w:top w:w="15" w:type="dxa"/>
              <w:left w:w="15" w:type="dxa"/>
              <w:right w:w="15" w:type="dxa"/>
            </w:tcMar>
            <w:vAlign w:val="center"/>
          </w:tcPr>
          <w:p w:rsidR="1A106A46" w:rsidP="1A106A46" w:rsidRDefault="1A106A46" w14:paraId="0BD0D7CD" w14:textId="587B82C7">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437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p>
        </w:tc>
        <w:tc>
          <w:tcPr>
            <w:tcW w:w="2957" w:type="dxa"/>
            <w:tcBorders>
              <w:top w:val="nil"/>
              <w:left w:val="nil"/>
              <w:bottom w:val="nil"/>
              <w:right w:val="nil"/>
            </w:tcBorders>
            <w:tcMar>
              <w:top w:w="15" w:type="dxa"/>
              <w:left w:w="15" w:type="dxa"/>
              <w:right w:w="15" w:type="dxa"/>
            </w:tcMar>
            <w:vAlign w:val="bottom"/>
          </w:tcPr>
          <w:p w:rsidR="1A106A46" w:rsidRDefault="1A106A46" w14:paraId="063E6BB7" w14:textId="0D7C89D1"/>
        </w:tc>
      </w:tr>
      <w:tr w:rsidR="1A106A46" w:rsidTr="1A106A46" w14:paraId="39FFF13A">
        <w:trPr>
          <w:trHeight w:val="330"/>
          <w:del w:author="Yang, Qi" w:date="2025-03-24T14:34:32.849Z" w16du:dateUtc="2025-03-24T14:34:32.849Z" w:id="1378771458"/>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3DE1F3A0" w14:textId="78217B59">
            <w:pPr>
              <w:spacing w:before="0" w:beforeAutospacing="off" w:after="0" w:afterAutospacing="off"/>
              <w:rPr>
                <w:rFonts w:ascii="Calibri" w:hAnsi="Calibri" w:eastAsia="Calibri" w:cs="Calibri"/>
                <w:b w:val="0"/>
                <w:bCs w:val="0"/>
                <w:i w:val="0"/>
                <w:iCs w:val="0"/>
                <w:strike w:val="0"/>
                <w:dstrike w:val="0"/>
                <w:color w:val="242424"/>
                <w:sz w:val="24"/>
                <w:szCs w:val="24"/>
                <w:u w:val="none"/>
              </w:rPr>
              <w:pPrChange w:author="Yang, Qi" w:date="2025-03-24T14:05:16.439Z">
                <w:pPr/>
              </w:pPrChange>
            </w:pPr>
            <w:r w:rsidRPr="1A106A46" w:rsidR="1A106A46">
              <w:rPr>
                <w:rFonts w:ascii="Calibri" w:hAnsi="Calibri" w:eastAsia="Calibri" w:cs="Calibri"/>
                <w:b w:val="0"/>
                <w:bCs w:val="0"/>
                <w:i w:val="0"/>
                <w:iCs w:val="0"/>
                <w:strike w:val="0"/>
                <w:dstrike w:val="0"/>
                <w:color w:val="242424"/>
                <w:sz w:val="24"/>
                <w:szCs w:val="24"/>
                <w:u w:val="none"/>
              </w:rPr>
              <w:t>performer</w:t>
            </w:r>
          </w:p>
        </w:tc>
        <w:tc>
          <w:tcPr>
            <w:tcW w:w="824" w:type="dxa"/>
            <w:tcBorders>
              <w:top w:val="nil"/>
              <w:left w:val="single" w:sz="8"/>
              <w:bottom w:val="nil"/>
              <w:right w:val="nil"/>
            </w:tcBorders>
            <w:tcMar>
              <w:top w:w="15" w:type="dxa"/>
              <w:left w:w="15" w:type="dxa"/>
              <w:right w:w="15" w:type="dxa"/>
            </w:tcMar>
            <w:vAlign w:val="bottom"/>
          </w:tcPr>
          <w:p w:rsidR="1A106A46" w:rsidRDefault="1A106A46" w14:paraId="7C9DF508" w14:textId="45A88C77"/>
        </w:tc>
        <w:tc>
          <w:tcPr>
            <w:tcW w:w="3859" w:type="dxa"/>
            <w:tcBorders>
              <w:top w:val="nil"/>
              <w:left w:val="nil"/>
              <w:bottom w:val="nil"/>
              <w:right w:val="nil"/>
            </w:tcBorders>
            <w:tcMar>
              <w:top w:w="15" w:type="dxa"/>
              <w:left w:w="15" w:type="dxa"/>
              <w:right w:w="15" w:type="dxa"/>
            </w:tcMar>
            <w:vAlign w:val="center"/>
          </w:tcPr>
          <w:p w:rsidR="1A106A46" w:rsidP="1A106A46" w:rsidRDefault="1A106A46" w14:paraId="046E096B" w14:textId="3B58D124">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441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p>
        </w:tc>
        <w:tc>
          <w:tcPr>
            <w:tcW w:w="2957" w:type="dxa"/>
            <w:tcBorders>
              <w:top w:val="nil"/>
              <w:left w:val="nil"/>
              <w:bottom w:val="nil"/>
              <w:right w:val="nil"/>
            </w:tcBorders>
            <w:tcMar>
              <w:top w:w="15" w:type="dxa"/>
              <w:left w:w="15" w:type="dxa"/>
              <w:right w:w="15" w:type="dxa"/>
            </w:tcMar>
            <w:vAlign w:val="bottom"/>
          </w:tcPr>
          <w:p w:rsidR="1A106A46" w:rsidRDefault="1A106A46" w14:paraId="78A5F59A" w14:textId="3C98ED59"/>
        </w:tc>
      </w:tr>
      <w:tr w:rsidR="1A106A46" w:rsidTr="1A106A46" w14:paraId="394B3305">
        <w:trPr>
          <w:trHeight w:val="330"/>
          <w:del w:author="Yang, Qi" w:date="2025-03-24T14:34:32.849Z" w16du:dateUtc="2025-03-24T14:34:32.849Z" w:id="1734046671"/>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45BFF73B" w14:textId="6CE0FBB2">
            <w:pPr>
              <w:spacing w:before="0" w:beforeAutospacing="off" w:after="0" w:afterAutospacing="off"/>
              <w:rPr>
                <w:rFonts w:ascii="Calibri" w:hAnsi="Calibri" w:eastAsia="Calibri" w:cs="Calibri"/>
                <w:b w:val="0"/>
                <w:bCs w:val="0"/>
                <w:i w:val="0"/>
                <w:iCs w:val="0"/>
                <w:strike w:val="0"/>
                <w:dstrike w:val="0"/>
                <w:color w:val="242424"/>
                <w:sz w:val="24"/>
                <w:szCs w:val="24"/>
                <w:u w:val="none"/>
              </w:rPr>
              <w:pPrChange w:author="Yang, Qi" w:date="2025-03-24T14:05:16.443Z">
                <w:pPr/>
              </w:pPrChange>
            </w:pPr>
            <w:r w:rsidRPr="1A106A46" w:rsidR="1A106A46">
              <w:rPr>
                <w:rFonts w:ascii="Calibri" w:hAnsi="Calibri" w:eastAsia="Calibri" w:cs="Calibri"/>
                <w:b w:val="0"/>
                <w:bCs w:val="0"/>
                <w:i w:val="0"/>
                <w:iCs w:val="0"/>
                <w:strike w:val="0"/>
                <w:dstrike w:val="0"/>
                <w:color w:val="242424"/>
                <w:sz w:val="24"/>
                <w:szCs w:val="24"/>
                <w:u w:val="none"/>
              </w:rPr>
              <w:t>recorder</w:t>
            </w:r>
          </w:p>
        </w:tc>
        <w:tc>
          <w:tcPr>
            <w:tcW w:w="824" w:type="dxa"/>
            <w:tcBorders>
              <w:top w:val="nil"/>
              <w:left w:val="single" w:sz="8"/>
              <w:bottom w:val="nil"/>
              <w:right w:val="nil"/>
            </w:tcBorders>
            <w:tcMar>
              <w:top w:w="15" w:type="dxa"/>
              <w:left w:w="15" w:type="dxa"/>
              <w:right w:w="15" w:type="dxa"/>
            </w:tcMar>
            <w:vAlign w:val="bottom"/>
          </w:tcPr>
          <w:p w:rsidR="1A106A46" w:rsidRDefault="1A106A46" w14:paraId="3C7D6336" w14:textId="4DFCFC3E"/>
        </w:tc>
        <w:tc>
          <w:tcPr>
            <w:tcW w:w="3859" w:type="dxa"/>
            <w:tcBorders>
              <w:top w:val="nil"/>
              <w:left w:val="nil"/>
              <w:bottom w:val="nil"/>
              <w:right w:val="nil"/>
            </w:tcBorders>
            <w:tcMar>
              <w:top w:w="15" w:type="dxa"/>
              <w:left w:w="15" w:type="dxa"/>
              <w:right w:w="15" w:type="dxa"/>
            </w:tcMar>
            <w:vAlign w:val="center"/>
          </w:tcPr>
          <w:p w:rsidR="1A106A46" w:rsidP="1A106A46" w:rsidRDefault="1A106A46" w14:paraId="00595672" w14:textId="2D797D67">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446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p>
        </w:tc>
        <w:tc>
          <w:tcPr>
            <w:tcW w:w="2957" w:type="dxa"/>
            <w:tcBorders>
              <w:top w:val="nil"/>
              <w:left w:val="nil"/>
              <w:bottom w:val="nil"/>
              <w:right w:val="nil"/>
            </w:tcBorders>
            <w:tcMar>
              <w:top w:w="15" w:type="dxa"/>
              <w:left w:w="15" w:type="dxa"/>
              <w:right w:w="15" w:type="dxa"/>
            </w:tcMar>
            <w:vAlign w:val="bottom"/>
          </w:tcPr>
          <w:p w:rsidR="1A106A46" w:rsidRDefault="1A106A46" w14:paraId="6FF8FCCD" w14:textId="7458AA2C"/>
        </w:tc>
      </w:tr>
      <w:tr w:rsidR="1A106A46" w:rsidTr="1A106A46" w14:paraId="05FEE10B">
        <w:trPr>
          <w:trHeight w:val="330"/>
          <w:del w:author="Yang, Qi" w:date="2025-03-24T14:34:32.849Z" w16du:dateUtc="2025-03-24T14:34:32.849Z" w:id="110927323"/>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487653DB" w14:textId="7B8E4283">
            <w:pPr>
              <w:spacing w:before="0" w:beforeAutospacing="off" w:after="0" w:afterAutospacing="off"/>
              <w:rPr>
                <w:rFonts w:ascii="Calibri" w:hAnsi="Calibri" w:eastAsia="Calibri" w:cs="Calibri"/>
                <w:b w:val="0"/>
                <w:bCs w:val="0"/>
                <w:i w:val="0"/>
                <w:iCs w:val="0"/>
                <w:strike w:val="0"/>
                <w:dstrike w:val="0"/>
                <w:color w:val="242424"/>
                <w:sz w:val="24"/>
                <w:szCs w:val="24"/>
                <w:u w:val="none"/>
                <w:lang w:val="en-US"/>
              </w:rPr>
              <w:pPrChange w:author="Yang, Qi" w:date="2025-03-24T14:05:16.449Z">
                <w:pPr/>
              </w:pPrChange>
            </w:pPr>
            <w:r w:rsidRPr="1A106A46" w:rsidR="1A106A46">
              <w:rPr>
                <w:rFonts w:ascii="Calibri" w:hAnsi="Calibri" w:eastAsia="Calibri" w:cs="Calibri"/>
                <w:b w:val="0"/>
                <w:bCs w:val="0"/>
                <w:i w:val="0"/>
                <w:iCs w:val="0"/>
                <w:strike w:val="0"/>
                <w:dstrike w:val="0"/>
                <w:color w:val="242424"/>
                <w:sz w:val="24"/>
                <w:szCs w:val="24"/>
                <w:u w:val="none"/>
                <w:lang w:val="en-US"/>
              </w:rPr>
              <w:t>reasonCode</w:t>
            </w:r>
          </w:p>
        </w:tc>
        <w:tc>
          <w:tcPr>
            <w:tcW w:w="824" w:type="dxa"/>
            <w:tcBorders>
              <w:top w:val="nil"/>
              <w:left w:val="single" w:sz="8"/>
              <w:bottom w:val="nil"/>
              <w:right w:val="nil"/>
            </w:tcBorders>
            <w:tcMar>
              <w:top w:w="15" w:type="dxa"/>
              <w:left w:w="15" w:type="dxa"/>
              <w:right w:w="15" w:type="dxa"/>
            </w:tcMar>
            <w:vAlign w:val="bottom"/>
          </w:tcPr>
          <w:p w:rsidR="1A106A46" w:rsidRDefault="1A106A46" w14:paraId="40112D09" w14:textId="456D4C3D"/>
        </w:tc>
        <w:tc>
          <w:tcPr>
            <w:tcW w:w="3859" w:type="dxa"/>
            <w:tcBorders>
              <w:top w:val="nil"/>
              <w:left w:val="nil"/>
              <w:bottom w:val="nil"/>
              <w:right w:val="nil"/>
            </w:tcBorders>
            <w:tcMar>
              <w:top w:w="15" w:type="dxa"/>
              <w:left w:w="15" w:type="dxa"/>
              <w:right w:w="15" w:type="dxa"/>
            </w:tcMar>
            <w:vAlign w:val="center"/>
          </w:tcPr>
          <w:p w:rsidR="1A106A46" w:rsidP="1A106A46" w:rsidRDefault="1A106A46" w14:paraId="15A7EF8F" w14:textId="47D375FD">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452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p>
        </w:tc>
        <w:tc>
          <w:tcPr>
            <w:tcW w:w="2957" w:type="dxa"/>
            <w:tcBorders>
              <w:top w:val="nil"/>
              <w:left w:val="nil"/>
              <w:bottom w:val="nil"/>
              <w:right w:val="nil"/>
            </w:tcBorders>
            <w:tcMar>
              <w:top w:w="15" w:type="dxa"/>
              <w:left w:w="15" w:type="dxa"/>
              <w:right w:w="15" w:type="dxa"/>
            </w:tcMar>
            <w:vAlign w:val="bottom"/>
          </w:tcPr>
          <w:p w:rsidR="1A106A46" w:rsidRDefault="1A106A46" w14:paraId="5FC9EA5F" w14:textId="7BA48EC1"/>
        </w:tc>
      </w:tr>
      <w:tr w:rsidR="1A106A46" w:rsidTr="1A106A46" w14:paraId="1C563B42">
        <w:trPr>
          <w:trHeight w:val="585"/>
          <w:del w:author="Yang, Qi" w:date="2025-03-24T14:34:32.85Z" w16du:dateUtc="2025-03-24T14:34:32.85Z" w:id="1841959295"/>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206FBF38" w14:textId="44A0A56E">
            <w:pPr>
              <w:spacing w:before="0" w:beforeAutospacing="off" w:after="0" w:afterAutospacing="off"/>
              <w:rPr>
                <w:rFonts w:ascii="Calibri" w:hAnsi="Calibri" w:eastAsia="Calibri" w:cs="Calibri"/>
                <w:b w:val="0"/>
                <w:bCs w:val="0"/>
                <w:i w:val="0"/>
                <w:iCs w:val="0"/>
                <w:strike w:val="0"/>
                <w:dstrike w:val="0"/>
                <w:color w:val="242424"/>
                <w:sz w:val="24"/>
                <w:szCs w:val="24"/>
                <w:u w:val="none"/>
                <w:lang w:val="en-US"/>
              </w:rPr>
              <w:pPrChange w:author="Yang, Qi" w:date="2025-03-24T14:05:16.455Z">
                <w:pPr/>
              </w:pPrChange>
            </w:pPr>
            <w:r w:rsidRPr="1A106A46" w:rsidR="1A106A46">
              <w:rPr>
                <w:rFonts w:ascii="Calibri" w:hAnsi="Calibri" w:eastAsia="Calibri" w:cs="Calibri"/>
                <w:b w:val="0"/>
                <w:bCs w:val="0"/>
                <w:i w:val="0"/>
                <w:iCs w:val="0"/>
                <w:strike w:val="0"/>
                <w:dstrike w:val="0"/>
                <w:color w:val="242424"/>
                <w:sz w:val="24"/>
                <w:szCs w:val="24"/>
                <w:u w:val="none"/>
                <w:lang w:val="en-US"/>
              </w:rPr>
              <w:t>reasonReference</w:t>
            </w:r>
          </w:p>
        </w:tc>
        <w:tc>
          <w:tcPr>
            <w:tcW w:w="824" w:type="dxa"/>
            <w:tcBorders>
              <w:top w:val="nil"/>
              <w:left w:val="single" w:sz="8"/>
              <w:bottom w:val="nil"/>
              <w:right w:val="nil"/>
            </w:tcBorders>
            <w:tcMar>
              <w:top w:w="15" w:type="dxa"/>
              <w:left w:w="15" w:type="dxa"/>
              <w:right w:w="15" w:type="dxa"/>
            </w:tcMar>
            <w:vAlign w:val="bottom"/>
          </w:tcPr>
          <w:p w:rsidR="1A106A46" w:rsidRDefault="1A106A46" w14:paraId="0549485E" w14:textId="77AB2725"/>
        </w:tc>
        <w:tc>
          <w:tcPr>
            <w:tcW w:w="3859" w:type="dxa"/>
            <w:tcBorders>
              <w:top w:val="nil"/>
              <w:left w:val="nil"/>
              <w:bottom w:val="nil"/>
              <w:right w:val="nil"/>
            </w:tcBorders>
            <w:tcMar>
              <w:top w:w="15" w:type="dxa"/>
              <w:left w:w="15" w:type="dxa"/>
              <w:right w:w="15" w:type="dxa"/>
            </w:tcMar>
            <w:vAlign w:val="center"/>
          </w:tcPr>
          <w:p w:rsidR="1A106A46" w:rsidP="1A106A46" w:rsidRDefault="1A106A46" w14:paraId="76B3BA5C" w14:textId="4C702678">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46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If there is no corresponding FHIR condition data element, this can be used.</w:t>
            </w:r>
          </w:p>
        </w:tc>
        <w:tc>
          <w:tcPr>
            <w:tcW w:w="2957" w:type="dxa"/>
            <w:tcBorders>
              <w:top w:val="nil"/>
              <w:left w:val="nil"/>
              <w:bottom w:val="nil"/>
              <w:right w:val="nil"/>
            </w:tcBorders>
            <w:tcMar>
              <w:top w:w="15" w:type="dxa"/>
              <w:left w:w="15" w:type="dxa"/>
              <w:right w:w="15" w:type="dxa"/>
            </w:tcMar>
            <w:vAlign w:val="bottom"/>
          </w:tcPr>
          <w:p w:rsidR="1A106A46" w:rsidRDefault="1A106A46" w14:paraId="08ECED40" w14:textId="434A188C"/>
        </w:tc>
      </w:tr>
      <w:tr w:rsidR="1A106A46" w:rsidTr="1A106A46" w14:paraId="5FD5438D">
        <w:trPr>
          <w:trHeight w:val="330"/>
          <w:del w:author="Yang, Qi" w:date="2025-03-24T14:34:32.85Z" w16du:dateUtc="2025-03-24T14:34:32.85Z" w:id="215939185"/>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1EE55815" w14:textId="7887E9E5">
            <w:pPr>
              <w:spacing w:before="0" w:beforeAutospacing="off" w:after="0" w:afterAutospacing="off"/>
              <w:rPr>
                <w:rFonts w:ascii="Calibri" w:hAnsi="Calibri" w:eastAsia="Calibri" w:cs="Calibri"/>
                <w:b w:val="0"/>
                <w:bCs w:val="0"/>
                <w:i w:val="0"/>
                <w:iCs w:val="0"/>
                <w:strike w:val="0"/>
                <w:dstrike w:val="0"/>
                <w:color w:val="242424"/>
                <w:sz w:val="24"/>
                <w:szCs w:val="24"/>
                <w:u w:val="none"/>
                <w:lang w:val="en-US"/>
              </w:rPr>
              <w:pPrChange w:author="Yang, Qi" w:date="2025-03-24T14:05:16.463Z">
                <w:pPr/>
              </w:pPrChange>
            </w:pPr>
            <w:r w:rsidRPr="1A106A46" w:rsidR="1A106A46">
              <w:rPr>
                <w:rFonts w:ascii="Calibri" w:hAnsi="Calibri" w:eastAsia="Calibri" w:cs="Calibri"/>
                <w:b w:val="0"/>
                <w:bCs w:val="0"/>
                <w:i w:val="0"/>
                <w:iCs w:val="0"/>
                <w:strike w:val="0"/>
                <w:dstrike w:val="0"/>
                <w:color w:val="242424"/>
                <w:sz w:val="24"/>
                <w:szCs w:val="24"/>
                <w:u w:val="none"/>
                <w:lang w:val="en-US"/>
              </w:rPr>
              <w:t>instantiatesCanonical</w:t>
            </w:r>
          </w:p>
        </w:tc>
        <w:tc>
          <w:tcPr>
            <w:tcW w:w="824" w:type="dxa"/>
            <w:tcBorders>
              <w:top w:val="nil"/>
              <w:left w:val="single" w:sz="8"/>
              <w:bottom w:val="nil"/>
              <w:right w:val="nil"/>
            </w:tcBorders>
            <w:tcMar>
              <w:top w:w="15" w:type="dxa"/>
              <w:left w:w="15" w:type="dxa"/>
              <w:right w:w="15" w:type="dxa"/>
            </w:tcMar>
            <w:vAlign w:val="bottom"/>
          </w:tcPr>
          <w:p w:rsidR="1A106A46" w:rsidRDefault="1A106A46" w14:paraId="47ED87A4" w14:textId="0B10AB48"/>
        </w:tc>
        <w:tc>
          <w:tcPr>
            <w:tcW w:w="3859" w:type="dxa"/>
            <w:tcBorders>
              <w:top w:val="nil"/>
              <w:left w:val="nil"/>
              <w:bottom w:val="nil"/>
              <w:right w:val="nil"/>
            </w:tcBorders>
            <w:tcMar>
              <w:top w:w="15" w:type="dxa"/>
              <w:left w:w="15" w:type="dxa"/>
              <w:right w:w="15" w:type="dxa"/>
            </w:tcMar>
            <w:vAlign w:val="center"/>
          </w:tcPr>
          <w:p w:rsidR="1A106A46" w:rsidP="1A106A46" w:rsidRDefault="1A106A46" w14:paraId="23A62A10" w14:textId="34117EAA">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466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p>
        </w:tc>
        <w:tc>
          <w:tcPr>
            <w:tcW w:w="2957" w:type="dxa"/>
            <w:tcBorders>
              <w:top w:val="nil"/>
              <w:left w:val="nil"/>
              <w:bottom w:val="nil"/>
              <w:right w:val="nil"/>
            </w:tcBorders>
            <w:tcMar>
              <w:top w:w="15" w:type="dxa"/>
              <w:left w:w="15" w:type="dxa"/>
              <w:right w:w="15" w:type="dxa"/>
            </w:tcMar>
            <w:vAlign w:val="bottom"/>
          </w:tcPr>
          <w:p w:rsidR="1A106A46" w:rsidRDefault="1A106A46" w14:paraId="0CDFA603" w14:textId="66BC0955"/>
        </w:tc>
      </w:tr>
      <w:tr w:rsidR="1A106A46" w:rsidTr="1A106A46" w14:paraId="1A13F5B3">
        <w:trPr>
          <w:trHeight w:val="330"/>
          <w:del w:author="Yang, Qi" w:date="2025-03-24T14:34:32.85Z" w16du:dateUtc="2025-03-24T14:34:32.85Z" w:id="1742430365"/>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2F346B63" w14:textId="5290531C">
            <w:pPr>
              <w:spacing w:before="0" w:beforeAutospacing="off" w:after="0" w:afterAutospacing="off"/>
              <w:rPr>
                <w:rFonts w:ascii="Calibri" w:hAnsi="Calibri" w:eastAsia="Calibri" w:cs="Calibri"/>
                <w:b w:val="0"/>
                <w:bCs w:val="0"/>
                <w:i w:val="0"/>
                <w:iCs w:val="0"/>
                <w:strike w:val="0"/>
                <w:dstrike w:val="0"/>
                <w:color w:val="242424"/>
                <w:sz w:val="24"/>
                <w:szCs w:val="24"/>
                <w:u w:val="none"/>
                <w:lang w:val="en-US"/>
              </w:rPr>
              <w:pPrChange w:author="Yang, Qi" w:date="2025-03-24T14:05:16.47Z">
                <w:pPr/>
              </w:pPrChange>
            </w:pPr>
            <w:r w:rsidRPr="1A106A46" w:rsidR="1A106A46">
              <w:rPr>
                <w:rFonts w:ascii="Calibri" w:hAnsi="Calibri" w:eastAsia="Calibri" w:cs="Calibri"/>
                <w:b w:val="0"/>
                <w:bCs w:val="0"/>
                <w:i w:val="0"/>
                <w:iCs w:val="0"/>
                <w:strike w:val="0"/>
                <w:dstrike w:val="0"/>
                <w:color w:val="242424"/>
                <w:sz w:val="24"/>
                <w:szCs w:val="24"/>
                <w:u w:val="none"/>
                <w:lang w:val="en-US"/>
              </w:rPr>
              <w:t>instantiatesUri</w:t>
            </w:r>
          </w:p>
        </w:tc>
        <w:tc>
          <w:tcPr>
            <w:tcW w:w="824" w:type="dxa"/>
            <w:tcBorders>
              <w:top w:val="nil"/>
              <w:left w:val="single" w:sz="8"/>
              <w:bottom w:val="nil"/>
              <w:right w:val="nil"/>
            </w:tcBorders>
            <w:tcMar>
              <w:top w:w="15" w:type="dxa"/>
              <w:left w:w="15" w:type="dxa"/>
              <w:right w:w="15" w:type="dxa"/>
            </w:tcMar>
            <w:vAlign w:val="bottom"/>
          </w:tcPr>
          <w:p w:rsidR="1A106A46" w:rsidRDefault="1A106A46" w14:paraId="70B230AF" w14:textId="619D6447"/>
        </w:tc>
        <w:tc>
          <w:tcPr>
            <w:tcW w:w="3859" w:type="dxa"/>
            <w:tcBorders>
              <w:top w:val="nil"/>
              <w:left w:val="nil"/>
              <w:bottom w:val="nil"/>
              <w:right w:val="nil"/>
            </w:tcBorders>
            <w:tcMar>
              <w:top w:w="15" w:type="dxa"/>
              <w:left w:w="15" w:type="dxa"/>
              <w:right w:w="15" w:type="dxa"/>
            </w:tcMar>
            <w:vAlign w:val="center"/>
          </w:tcPr>
          <w:p w:rsidR="1A106A46" w:rsidP="1A106A46" w:rsidRDefault="1A106A46" w14:paraId="71AE029F" w14:textId="7CA57E32">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473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p>
        </w:tc>
        <w:tc>
          <w:tcPr>
            <w:tcW w:w="2957" w:type="dxa"/>
            <w:tcBorders>
              <w:top w:val="nil"/>
              <w:left w:val="nil"/>
              <w:bottom w:val="nil"/>
              <w:right w:val="nil"/>
            </w:tcBorders>
            <w:tcMar>
              <w:top w:w="15" w:type="dxa"/>
              <w:left w:w="15" w:type="dxa"/>
              <w:right w:w="15" w:type="dxa"/>
            </w:tcMar>
            <w:vAlign w:val="bottom"/>
          </w:tcPr>
          <w:p w:rsidR="1A106A46" w:rsidRDefault="1A106A46" w14:paraId="3424C62F" w14:textId="63D35E74"/>
        </w:tc>
      </w:tr>
      <w:tr w:rsidR="1A106A46" w:rsidTr="1A106A46" w14:paraId="6F2B8555">
        <w:trPr>
          <w:trHeight w:val="330"/>
          <w:del w:author="Yang, Qi" w:date="2025-03-24T14:34:32.851Z" w16du:dateUtc="2025-03-24T14:34:32.851Z" w:id="81291862"/>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3826178E" w14:textId="1C11471A">
            <w:pPr>
              <w:spacing w:before="0" w:beforeAutospacing="off" w:after="0" w:afterAutospacing="off"/>
              <w:rPr>
                <w:rFonts w:ascii="Calibri" w:hAnsi="Calibri" w:eastAsia="Calibri" w:cs="Calibri"/>
                <w:b w:val="0"/>
                <w:bCs w:val="0"/>
                <w:i w:val="0"/>
                <w:iCs w:val="0"/>
                <w:strike w:val="0"/>
                <w:dstrike w:val="0"/>
                <w:color w:val="242424"/>
                <w:sz w:val="24"/>
                <w:szCs w:val="24"/>
                <w:u w:val="none"/>
                <w:lang w:val="en-US"/>
              </w:rPr>
              <w:pPrChange w:author="Yang, Qi" w:date="2025-03-24T14:05:16.475Z">
                <w:pPr/>
              </w:pPrChange>
            </w:pPr>
            <w:r w:rsidRPr="1A106A46" w:rsidR="1A106A46">
              <w:rPr>
                <w:rFonts w:ascii="Calibri" w:hAnsi="Calibri" w:eastAsia="Calibri" w:cs="Calibri"/>
                <w:b w:val="0"/>
                <w:bCs w:val="0"/>
                <w:i w:val="0"/>
                <w:iCs w:val="0"/>
                <w:strike w:val="0"/>
                <w:dstrike w:val="0"/>
                <w:color w:val="242424"/>
                <w:sz w:val="24"/>
                <w:szCs w:val="24"/>
                <w:u w:val="none"/>
                <w:lang w:val="en-US"/>
              </w:rPr>
              <w:t>basedOn</w:t>
            </w:r>
          </w:p>
        </w:tc>
        <w:tc>
          <w:tcPr>
            <w:tcW w:w="824" w:type="dxa"/>
            <w:tcBorders>
              <w:top w:val="nil"/>
              <w:left w:val="single" w:sz="8"/>
              <w:bottom w:val="nil"/>
              <w:right w:val="nil"/>
            </w:tcBorders>
            <w:tcMar>
              <w:top w:w="15" w:type="dxa"/>
              <w:left w:w="15" w:type="dxa"/>
              <w:right w:w="15" w:type="dxa"/>
            </w:tcMar>
            <w:vAlign w:val="bottom"/>
          </w:tcPr>
          <w:p w:rsidR="1A106A46" w:rsidRDefault="1A106A46" w14:paraId="171782BE" w14:textId="6B50434B"/>
        </w:tc>
        <w:tc>
          <w:tcPr>
            <w:tcW w:w="3859" w:type="dxa"/>
            <w:tcBorders>
              <w:top w:val="nil"/>
              <w:left w:val="nil"/>
              <w:bottom w:val="nil"/>
              <w:right w:val="nil"/>
            </w:tcBorders>
            <w:tcMar>
              <w:top w:w="15" w:type="dxa"/>
              <w:left w:w="15" w:type="dxa"/>
              <w:right w:w="15" w:type="dxa"/>
            </w:tcMar>
            <w:vAlign w:val="center"/>
          </w:tcPr>
          <w:p w:rsidR="1A106A46" w:rsidP="1A106A46" w:rsidRDefault="1A106A46" w14:paraId="45119790" w14:textId="43D7758D">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478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p>
        </w:tc>
        <w:tc>
          <w:tcPr>
            <w:tcW w:w="2957" w:type="dxa"/>
            <w:tcBorders>
              <w:top w:val="nil"/>
              <w:left w:val="nil"/>
              <w:bottom w:val="nil"/>
              <w:right w:val="nil"/>
            </w:tcBorders>
            <w:tcMar>
              <w:top w:w="15" w:type="dxa"/>
              <w:left w:w="15" w:type="dxa"/>
              <w:right w:w="15" w:type="dxa"/>
            </w:tcMar>
            <w:vAlign w:val="bottom"/>
          </w:tcPr>
          <w:p w:rsidR="1A106A46" w:rsidRDefault="1A106A46" w14:paraId="74B8DE96" w14:textId="324073C2"/>
        </w:tc>
      </w:tr>
      <w:tr w:rsidR="1A106A46" w:rsidTr="1A106A46" w14:paraId="21BF9FA9">
        <w:trPr>
          <w:trHeight w:val="330"/>
          <w:del w:author="Yang, Qi" w:date="2025-03-24T14:34:32.851Z" w16du:dateUtc="2025-03-24T14:34:32.851Z" w:id="1336211130"/>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361DEDB5" w14:textId="3A3CB8E4">
            <w:pPr>
              <w:spacing w:before="0" w:beforeAutospacing="off" w:after="0" w:afterAutospacing="off"/>
              <w:rPr>
                <w:rFonts w:ascii="Calibri" w:hAnsi="Calibri" w:eastAsia="Calibri" w:cs="Calibri"/>
                <w:b w:val="0"/>
                <w:bCs w:val="0"/>
                <w:i w:val="0"/>
                <w:iCs w:val="0"/>
                <w:strike w:val="0"/>
                <w:dstrike w:val="0"/>
                <w:color w:val="242424"/>
                <w:sz w:val="24"/>
                <w:szCs w:val="24"/>
                <w:u w:val="none"/>
                <w:lang w:val="en-US"/>
              </w:rPr>
              <w:pPrChange w:author="Yang, Qi" w:date="2025-03-24T14:05:16.482Z">
                <w:pPr/>
              </w:pPrChange>
            </w:pPr>
            <w:r w:rsidRPr="1A106A46" w:rsidR="1A106A46">
              <w:rPr>
                <w:rFonts w:ascii="Calibri" w:hAnsi="Calibri" w:eastAsia="Calibri" w:cs="Calibri"/>
                <w:b w:val="0"/>
                <w:bCs w:val="0"/>
                <w:i w:val="0"/>
                <w:iCs w:val="0"/>
                <w:strike w:val="0"/>
                <w:dstrike w:val="0"/>
                <w:color w:val="242424"/>
                <w:sz w:val="24"/>
                <w:szCs w:val="24"/>
                <w:u w:val="none"/>
                <w:lang w:val="en-US"/>
              </w:rPr>
              <w:t>groupIdentifier</w:t>
            </w:r>
          </w:p>
        </w:tc>
        <w:tc>
          <w:tcPr>
            <w:tcW w:w="824" w:type="dxa"/>
            <w:tcBorders>
              <w:top w:val="nil"/>
              <w:left w:val="single" w:sz="8"/>
              <w:bottom w:val="nil"/>
              <w:right w:val="nil"/>
            </w:tcBorders>
            <w:tcMar>
              <w:top w:w="15" w:type="dxa"/>
              <w:left w:w="15" w:type="dxa"/>
              <w:right w:w="15" w:type="dxa"/>
            </w:tcMar>
            <w:vAlign w:val="bottom"/>
          </w:tcPr>
          <w:p w:rsidR="1A106A46" w:rsidRDefault="1A106A46" w14:paraId="4D19917F" w14:textId="793D5DDB"/>
        </w:tc>
        <w:tc>
          <w:tcPr>
            <w:tcW w:w="3859" w:type="dxa"/>
            <w:tcBorders>
              <w:top w:val="nil"/>
              <w:left w:val="nil"/>
              <w:bottom w:val="nil"/>
              <w:right w:val="nil"/>
            </w:tcBorders>
            <w:tcMar>
              <w:top w:w="15" w:type="dxa"/>
              <w:left w:w="15" w:type="dxa"/>
              <w:right w:w="15" w:type="dxa"/>
            </w:tcMar>
            <w:vAlign w:val="center"/>
          </w:tcPr>
          <w:p w:rsidR="1A106A46" w:rsidP="1A106A46" w:rsidRDefault="1A106A46" w14:paraId="57115EF4" w14:textId="283F26A7">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484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p>
        </w:tc>
        <w:tc>
          <w:tcPr>
            <w:tcW w:w="2957" w:type="dxa"/>
            <w:tcBorders>
              <w:top w:val="nil"/>
              <w:left w:val="nil"/>
              <w:bottom w:val="nil"/>
              <w:right w:val="nil"/>
            </w:tcBorders>
            <w:tcMar>
              <w:top w:w="15" w:type="dxa"/>
              <w:left w:w="15" w:type="dxa"/>
              <w:right w:w="15" w:type="dxa"/>
            </w:tcMar>
            <w:vAlign w:val="bottom"/>
          </w:tcPr>
          <w:p w:rsidR="1A106A46" w:rsidRDefault="1A106A46" w14:paraId="43A80E37" w14:textId="737C2405"/>
        </w:tc>
      </w:tr>
      <w:tr w:rsidR="1A106A46" w:rsidTr="1A106A46" w14:paraId="1C2A65A6">
        <w:trPr>
          <w:trHeight w:val="330"/>
          <w:del w:author="Yang, Qi" w:date="2025-03-24T14:34:32.851Z" w16du:dateUtc="2025-03-24T14:34:32.851Z" w:id="1154903737"/>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7BF5FC36" w14:textId="1AA27D74">
            <w:pPr>
              <w:spacing w:before="0" w:beforeAutospacing="off" w:after="0" w:afterAutospacing="off"/>
              <w:rPr>
                <w:rFonts w:ascii="Calibri" w:hAnsi="Calibri" w:eastAsia="Calibri" w:cs="Calibri"/>
                <w:b w:val="0"/>
                <w:bCs w:val="0"/>
                <w:i w:val="0"/>
                <w:iCs w:val="0"/>
                <w:strike w:val="0"/>
                <w:dstrike w:val="0"/>
                <w:color w:val="242424"/>
                <w:sz w:val="24"/>
                <w:szCs w:val="24"/>
                <w:u w:val="none"/>
                <w:lang w:val="en-US"/>
              </w:rPr>
              <w:pPrChange w:author="Yang, Qi" w:date="2025-03-24T14:05:16.487Z">
                <w:pPr/>
              </w:pPrChange>
            </w:pPr>
            <w:r w:rsidRPr="1A106A46" w:rsidR="1A106A46">
              <w:rPr>
                <w:rFonts w:ascii="Calibri" w:hAnsi="Calibri" w:eastAsia="Calibri" w:cs="Calibri"/>
                <w:b w:val="0"/>
                <w:bCs w:val="0"/>
                <w:i w:val="0"/>
                <w:iCs w:val="0"/>
                <w:strike w:val="0"/>
                <w:dstrike w:val="0"/>
                <w:color w:val="242424"/>
                <w:sz w:val="24"/>
                <w:szCs w:val="24"/>
                <w:u w:val="none"/>
                <w:lang w:val="en-US"/>
              </w:rPr>
              <w:t>courseOfTherapyType</w:t>
            </w:r>
          </w:p>
        </w:tc>
        <w:tc>
          <w:tcPr>
            <w:tcW w:w="824" w:type="dxa"/>
            <w:tcBorders>
              <w:top w:val="nil"/>
              <w:left w:val="single" w:sz="8"/>
              <w:bottom w:val="nil"/>
              <w:right w:val="nil"/>
            </w:tcBorders>
            <w:tcMar>
              <w:top w:w="15" w:type="dxa"/>
              <w:left w:w="15" w:type="dxa"/>
              <w:right w:w="15" w:type="dxa"/>
            </w:tcMar>
            <w:vAlign w:val="bottom"/>
          </w:tcPr>
          <w:p w:rsidR="1A106A46" w:rsidRDefault="1A106A46" w14:paraId="0970F1A7" w14:textId="07D19C4F"/>
        </w:tc>
        <w:tc>
          <w:tcPr>
            <w:tcW w:w="3859" w:type="dxa"/>
            <w:tcBorders>
              <w:top w:val="nil"/>
              <w:left w:val="nil"/>
              <w:bottom w:val="nil"/>
              <w:right w:val="nil"/>
            </w:tcBorders>
            <w:tcMar>
              <w:top w:w="15" w:type="dxa"/>
              <w:left w:w="15" w:type="dxa"/>
              <w:right w:w="15" w:type="dxa"/>
            </w:tcMar>
            <w:vAlign w:val="center"/>
          </w:tcPr>
          <w:p w:rsidR="1A106A46" w:rsidP="1A106A46" w:rsidRDefault="1A106A46" w14:paraId="5B046808" w14:textId="3717EB35">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49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p>
        </w:tc>
        <w:tc>
          <w:tcPr>
            <w:tcW w:w="2957" w:type="dxa"/>
            <w:tcBorders>
              <w:top w:val="nil"/>
              <w:left w:val="nil"/>
              <w:bottom w:val="nil"/>
              <w:right w:val="nil"/>
            </w:tcBorders>
            <w:tcMar>
              <w:top w:w="15" w:type="dxa"/>
              <w:left w:w="15" w:type="dxa"/>
              <w:right w:w="15" w:type="dxa"/>
            </w:tcMar>
            <w:vAlign w:val="bottom"/>
          </w:tcPr>
          <w:p w:rsidR="1A106A46" w:rsidRDefault="1A106A46" w14:paraId="10714021" w14:textId="5F23B8C6"/>
        </w:tc>
      </w:tr>
      <w:tr w:rsidR="1A106A46" w:rsidTr="1A106A46" w14:paraId="5F9A15C4">
        <w:trPr>
          <w:trHeight w:val="330"/>
          <w:del w:author="Yang, Qi" w:date="2025-03-24T14:34:32.851Z" w16du:dateUtc="2025-03-24T14:34:32.851Z" w:id="1548014314"/>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30D4485D" w14:textId="274C9237">
            <w:pPr>
              <w:spacing w:before="0" w:beforeAutospacing="off" w:after="0" w:afterAutospacing="off"/>
              <w:rPr>
                <w:rFonts w:ascii="Calibri" w:hAnsi="Calibri" w:eastAsia="Calibri" w:cs="Calibri"/>
                <w:b w:val="0"/>
                <w:bCs w:val="0"/>
                <w:i w:val="0"/>
                <w:iCs w:val="0"/>
                <w:strike w:val="0"/>
                <w:dstrike w:val="0"/>
                <w:color w:val="242424"/>
                <w:sz w:val="24"/>
                <w:szCs w:val="24"/>
                <w:u w:val="none"/>
              </w:rPr>
              <w:pPrChange w:author="Yang, Qi" w:date="2025-03-24T14:05:16.494Z">
                <w:pPr/>
              </w:pPrChange>
            </w:pPr>
            <w:r w:rsidRPr="1A106A46" w:rsidR="1A106A46">
              <w:rPr>
                <w:rFonts w:ascii="Calibri" w:hAnsi="Calibri" w:eastAsia="Calibri" w:cs="Calibri"/>
                <w:b w:val="0"/>
                <w:bCs w:val="0"/>
                <w:i w:val="0"/>
                <w:iCs w:val="0"/>
                <w:strike w:val="0"/>
                <w:dstrike w:val="0"/>
                <w:color w:val="242424"/>
                <w:sz w:val="24"/>
                <w:szCs w:val="24"/>
                <w:u w:val="none"/>
              </w:rPr>
              <w:t>insurance</w:t>
            </w:r>
          </w:p>
        </w:tc>
        <w:tc>
          <w:tcPr>
            <w:tcW w:w="824" w:type="dxa"/>
            <w:tcBorders>
              <w:top w:val="nil"/>
              <w:left w:val="single" w:sz="8"/>
              <w:bottom w:val="nil"/>
              <w:right w:val="nil"/>
            </w:tcBorders>
            <w:tcMar>
              <w:top w:w="15" w:type="dxa"/>
              <w:left w:w="15" w:type="dxa"/>
              <w:right w:w="15" w:type="dxa"/>
            </w:tcMar>
            <w:vAlign w:val="bottom"/>
          </w:tcPr>
          <w:p w:rsidR="1A106A46" w:rsidRDefault="1A106A46" w14:paraId="16621F93" w14:textId="11E90D52"/>
        </w:tc>
        <w:tc>
          <w:tcPr>
            <w:tcW w:w="3859" w:type="dxa"/>
            <w:tcBorders>
              <w:top w:val="nil"/>
              <w:left w:val="nil"/>
              <w:bottom w:val="nil"/>
              <w:right w:val="nil"/>
            </w:tcBorders>
            <w:tcMar>
              <w:top w:w="15" w:type="dxa"/>
              <w:left w:w="15" w:type="dxa"/>
              <w:right w:w="15" w:type="dxa"/>
            </w:tcMar>
            <w:vAlign w:val="center"/>
          </w:tcPr>
          <w:p w:rsidR="1A106A46" w:rsidP="1A106A46" w:rsidRDefault="1A106A46" w14:paraId="25E20862" w14:textId="33D6FACA">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498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p>
        </w:tc>
        <w:tc>
          <w:tcPr>
            <w:tcW w:w="2957" w:type="dxa"/>
            <w:tcBorders>
              <w:top w:val="nil"/>
              <w:left w:val="nil"/>
              <w:bottom w:val="nil"/>
              <w:right w:val="nil"/>
            </w:tcBorders>
            <w:tcMar>
              <w:top w:w="15" w:type="dxa"/>
              <w:left w:w="15" w:type="dxa"/>
              <w:right w:w="15" w:type="dxa"/>
            </w:tcMar>
            <w:vAlign w:val="bottom"/>
          </w:tcPr>
          <w:p w:rsidR="1A106A46" w:rsidRDefault="1A106A46" w14:paraId="0AA265BB" w14:textId="3F7A4EB8"/>
        </w:tc>
      </w:tr>
      <w:tr w:rsidR="1A106A46" w:rsidTr="1A106A46" w14:paraId="122131A3">
        <w:trPr>
          <w:trHeight w:val="330"/>
          <w:del w:author="Yang, Qi" w:date="2025-03-24T14:34:32.851Z" w16du:dateUtc="2025-03-24T14:34:32.851Z" w:id="105964296"/>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022B6CE6" w14:textId="07C0FC0D">
            <w:pPr>
              <w:spacing w:before="0" w:beforeAutospacing="off" w:after="0" w:afterAutospacing="off"/>
              <w:rPr>
                <w:rFonts w:ascii="Calibri" w:hAnsi="Calibri" w:eastAsia="Calibri" w:cs="Calibri"/>
                <w:b w:val="0"/>
                <w:bCs w:val="0"/>
                <w:i w:val="0"/>
                <w:iCs w:val="0"/>
                <w:strike w:val="0"/>
                <w:dstrike w:val="0"/>
                <w:color w:val="242424"/>
                <w:sz w:val="24"/>
                <w:szCs w:val="24"/>
                <w:u w:val="none"/>
              </w:rPr>
              <w:pPrChange w:author="Yang, Qi" w:date="2025-03-24T14:05:16.501Z">
                <w:pPr/>
              </w:pPrChange>
            </w:pPr>
            <w:r w:rsidRPr="1A106A46" w:rsidR="1A106A46">
              <w:rPr>
                <w:rFonts w:ascii="Calibri" w:hAnsi="Calibri" w:eastAsia="Calibri" w:cs="Calibri"/>
                <w:b w:val="0"/>
                <w:bCs w:val="0"/>
                <w:i w:val="0"/>
                <w:iCs w:val="0"/>
                <w:strike w:val="0"/>
                <w:dstrike w:val="0"/>
                <w:color w:val="242424"/>
                <w:sz w:val="24"/>
                <w:szCs w:val="24"/>
                <w:u w:val="none"/>
              </w:rPr>
              <w:t>note</w:t>
            </w:r>
          </w:p>
        </w:tc>
        <w:tc>
          <w:tcPr>
            <w:tcW w:w="824" w:type="dxa"/>
            <w:tcBorders>
              <w:top w:val="nil"/>
              <w:left w:val="single" w:sz="8"/>
              <w:bottom w:val="nil"/>
              <w:right w:val="nil"/>
            </w:tcBorders>
            <w:tcMar>
              <w:top w:w="15" w:type="dxa"/>
              <w:left w:w="15" w:type="dxa"/>
              <w:right w:w="15" w:type="dxa"/>
            </w:tcMar>
            <w:vAlign w:val="bottom"/>
          </w:tcPr>
          <w:p w:rsidR="1A106A46" w:rsidRDefault="1A106A46" w14:paraId="48A2EA60" w14:textId="400CA36A"/>
        </w:tc>
        <w:tc>
          <w:tcPr>
            <w:tcW w:w="3859" w:type="dxa"/>
            <w:tcBorders>
              <w:top w:val="nil"/>
              <w:left w:val="nil"/>
              <w:bottom w:val="nil"/>
              <w:right w:val="nil"/>
            </w:tcBorders>
            <w:tcMar>
              <w:top w:w="15" w:type="dxa"/>
              <w:left w:w="15" w:type="dxa"/>
              <w:right w:w="15" w:type="dxa"/>
            </w:tcMar>
            <w:vAlign w:val="center"/>
          </w:tcPr>
          <w:p w:rsidR="1A106A46" w:rsidP="1A106A46" w:rsidRDefault="1A106A46" w14:paraId="2E73E625" w14:textId="1E63A074">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504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p>
        </w:tc>
        <w:tc>
          <w:tcPr>
            <w:tcW w:w="2957" w:type="dxa"/>
            <w:tcBorders>
              <w:top w:val="nil"/>
              <w:left w:val="nil"/>
              <w:bottom w:val="nil"/>
              <w:right w:val="nil"/>
            </w:tcBorders>
            <w:tcMar>
              <w:top w:w="15" w:type="dxa"/>
              <w:left w:w="15" w:type="dxa"/>
              <w:right w:w="15" w:type="dxa"/>
            </w:tcMar>
            <w:vAlign w:val="bottom"/>
          </w:tcPr>
          <w:p w:rsidR="1A106A46" w:rsidRDefault="1A106A46" w14:paraId="25486F1A" w14:textId="56B2BFE8"/>
        </w:tc>
      </w:tr>
      <w:tr w:rsidR="1A106A46" w:rsidTr="1A106A46" w14:paraId="4A18FA0F">
        <w:trPr>
          <w:trHeight w:val="945"/>
          <w:del w:author="Yang, Qi" w:date="2025-03-24T14:34:32.851Z" w16du:dateUtc="2025-03-24T14:34:32.851Z" w:id="752300826"/>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39BB30E5" w14:textId="41D23B55">
            <w:pPr>
              <w:spacing w:before="0" w:beforeAutospacing="off" w:after="0" w:afterAutospacing="off"/>
              <w:rPr>
                <w:rFonts w:ascii="Calibri" w:hAnsi="Calibri" w:eastAsia="Calibri" w:cs="Calibri"/>
                <w:b w:val="0"/>
                <w:bCs w:val="0"/>
                <w:i w:val="0"/>
                <w:iCs w:val="0"/>
                <w:strike w:val="0"/>
                <w:dstrike w:val="0"/>
                <w:color w:val="242424"/>
                <w:sz w:val="24"/>
                <w:szCs w:val="24"/>
                <w:u w:val="none"/>
                <w:lang w:val="en-US"/>
              </w:rPr>
              <w:pPrChange w:author="Yang, Qi" w:date="2025-03-24T14:05:16.507Z">
                <w:pPr/>
              </w:pPrChange>
            </w:pPr>
            <w:r w:rsidRPr="1A106A46" w:rsidR="1A106A46">
              <w:rPr>
                <w:rFonts w:ascii="Calibri" w:hAnsi="Calibri" w:eastAsia="Calibri" w:cs="Calibri"/>
                <w:b w:val="0"/>
                <w:bCs w:val="0"/>
                <w:i w:val="0"/>
                <w:iCs w:val="0"/>
                <w:strike w:val="0"/>
                <w:dstrike w:val="0"/>
                <w:color w:val="242424"/>
                <w:sz w:val="24"/>
                <w:szCs w:val="24"/>
                <w:u w:val="none"/>
                <w:lang w:val="en-US"/>
              </w:rPr>
              <w:t>dosageInstruction</w:t>
            </w:r>
          </w:p>
        </w:tc>
        <w:tc>
          <w:tcPr>
            <w:tcW w:w="824" w:type="dxa"/>
            <w:tcBorders>
              <w:top w:val="nil"/>
              <w:left w:val="single" w:sz="8"/>
              <w:bottom w:val="nil"/>
              <w:right w:val="nil"/>
            </w:tcBorders>
            <w:tcMar>
              <w:top w:w="15" w:type="dxa"/>
              <w:left w:w="15" w:type="dxa"/>
              <w:right w:w="15" w:type="dxa"/>
            </w:tcMar>
            <w:vAlign w:val="bottom"/>
          </w:tcPr>
          <w:p w:rsidR="1A106A46" w:rsidRDefault="1A106A46" w14:paraId="19C2B817" w14:textId="632D43CA"/>
        </w:tc>
        <w:tc>
          <w:tcPr>
            <w:tcW w:w="3859" w:type="dxa"/>
            <w:tcBorders>
              <w:top w:val="nil"/>
              <w:left w:val="nil"/>
              <w:bottom w:val="nil"/>
              <w:right w:val="nil"/>
            </w:tcBorders>
            <w:tcMar>
              <w:top w:w="15" w:type="dxa"/>
              <w:left w:w="15" w:type="dxa"/>
              <w:right w:w="15" w:type="dxa"/>
            </w:tcMar>
            <w:vAlign w:val="center"/>
          </w:tcPr>
          <w:p w:rsidR="1A106A46" w:rsidP="1A106A46" w:rsidRDefault="1A106A46" w14:paraId="4E727FC9" w14:textId="1BD20045">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05:16.51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 xml:space="preserve">This will help </w:t>
            </w:r>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determine</w:t>
            </w:r>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 xml:space="preserve"> the drug_concept_id</w:t>
            </w:r>
          </w:p>
        </w:tc>
        <w:tc>
          <w:tcPr>
            <w:tcW w:w="2957" w:type="dxa"/>
            <w:tcBorders>
              <w:top w:val="nil"/>
              <w:left w:val="nil"/>
              <w:bottom w:val="nil"/>
              <w:right w:val="nil"/>
            </w:tcBorders>
            <w:tcMar>
              <w:top w:w="15" w:type="dxa"/>
              <w:left w:w="15" w:type="dxa"/>
              <w:right w:w="15" w:type="dxa"/>
            </w:tcMar>
            <w:vAlign w:val="bottom"/>
          </w:tcPr>
          <w:p w:rsidR="1A106A46" w:rsidP="1A106A46" w:rsidRDefault="1A106A46" w14:paraId="30BEF82E" w14:textId="5C03BEA9">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05:16.513Z">
                <w:pPr/>
              </w:pPrChange>
            </w:pP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route_concept_id</w:t>
            </w:r>
            <w:r>
              <w:br/>
            </w: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 xml:space="preserve"> route_source_value</w:t>
            </w:r>
            <w:r>
              <w:br/>
            </w: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 xml:space="preserve"> sig</w:t>
            </w:r>
          </w:p>
        </w:tc>
      </w:tr>
      <w:tr w:rsidR="1A106A46" w:rsidTr="1A106A46" w14:paraId="35A028DB">
        <w:trPr>
          <w:trHeight w:val="330"/>
          <w:del w:author="Yang, Qi" w:date="2025-03-24T14:34:32.851Z" w16du:dateUtc="2025-03-24T14:34:32.851Z" w:id="277915877"/>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76CE34C3" w14:textId="21F5A85F">
            <w:pPr>
              <w:spacing w:before="0" w:beforeAutospacing="off" w:after="0" w:afterAutospacing="off"/>
              <w:rPr>
                <w:rFonts w:ascii="Calibri" w:hAnsi="Calibri" w:eastAsia="Calibri" w:cs="Calibri"/>
                <w:b w:val="0"/>
                <w:bCs w:val="0"/>
                <w:i w:val="0"/>
                <w:iCs w:val="0"/>
                <w:strike w:val="0"/>
                <w:dstrike w:val="0"/>
                <w:color w:val="242424"/>
                <w:sz w:val="24"/>
                <w:szCs w:val="24"/>
                <w:u w:val="none"/>
                <w:lang w:val="en-US"/>
              </w:rPr>
              <w:pPrChange w:author="Yang, Qi" w:date="2025-03-24T14:05:16.517Z">
                <w:pPr/>
              </w:pPrChange>
            </w:pPr>
            <w:r w:rsidRPr="1A106A46" w:rsidR="1A106A46">
              <w:rPr>
                <w:rFonts w:ascii="Calibri" w:hAnsi="Calibri" w:eastAsia="Calibri" w:cs="Calibri"/>
                <w:b w:val="0"/>
                <w:bCs w:val="0"/>
                <w:i w:val="0"/>
                <w:iCs w:val="0"/>
                <w:strike w:val="0"/>
                <w:dstrike w:val="0"/>
                <w:color w:val="242424"/>
                <w:sz w:val="24"/>
                <w:szCs w:val="24"/>
                <w:u w:val="none"/>
                <w:lang w:val="en-US"/>
              </w:rPr>
              <w:t>dispenseRequest</w:t>
            </w:r>
          </w:p>
        </w:tc>
        <w:tc>
          <w:tcPr>
            <w:tcW w:w="824" w:type="dxa"/>
            <w:tcBorders>
              <w:top w:val="nil"/>
              <w:left w:val="single" w:sz="8"/>
              <w:bottom w:val="nil"/>
              <w:right w:val="nil"/>
            </w:tcBorders>
            <w:tcMar>
              <w:top w:w="15" w:type="dxa"/>
              <w:left w:w="15" w:type="dxa"/>
              <w:right w:w="15" w:type="dxa"/>
            </w:tcMar>
            <w:vAlign w:val="bottom"/>
          </w:tcPr>
          <w:p w:rsidR="1A106A46" w:rsidRDefault="1A106A46" w14:paraId="68C48C56" w14:textId="5C16A125"/>
        </w:tc>
        <w:tc>
          <w:tcPr>
            <w:tcW w:w="3859" w:type="dxa"/>
            <w:tcBorders>
              <w:top w:val="nil"/>
              <w:left w:val="nil"/>
              <w:bottom w:val="nil"/>
              <w:right w:val="nil"/>
            </w:tcBorders>
            <w:tcMar>
              <w:top w:w="15" w:type="dxa"/>
              <w:left w:w="15" w:type="dxa"/>
              <w:right w:w="15" w:type="dxa"/>
            </w:tcMar>
            <w:vAlign w:val="center"/>
          </w:tcPr>
          <w:p w:rsidR="1A106A46" w:rsidP="1A106A46" w:rsidRDefault="1A106A46" w14:paraId="3D1094BC" w14:textId="359E90F8">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52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p>
        </w:tc>
        <w:tc>
          <w:tcPr>
            <w:tcW w:w="2957" w:type="dxa"/>
            <w:tcBorders>
              <w:top w:val="nil"/>
              <w:left w:val="nil"/>
              <w:bottom w:val="nil"/>
              <w:right w:val="nil"/>
            </w:tcBorders>
            <w:tcMar>
              <w:top w:w="15" w:type="dxa"/>
              <w:left w:w="15" w:type="dxa"/>
              <w:right w:w="15" w:type="dxa"/>
            </w:tcMar>
            <w:vAlign w:val="bottom"/>
          </w:tcPr>
          <w:p w:rsidR="1A106A46" w:rsidRDefault="1A106A46" w14:paraId="40BBB0D1" w14:textId="5E97E115"/>
        </w:tc>
      </w:tr>
      <w:tr w:rsidR="1A106A46" w:rsidTr="1A106A46" w14:paraId="39CA1E8D">
        <w:trPr>
          <w:trHeight w:val="330"/>
          <w:del w:author="Yang, Qi" w:date="2025-03-24T14:34:32.851Z" w16du:dateUtc="2025-03-24T14:34:32.851Z" w:id="1630208896"/>
        </w:trPr>
        <w:tc>
          <w:tcPr>
            <w:tcW w:w="2170" w:type="dxa"/>
            <w:tcBorders>
              <w:top w:val="single" w:sz="8"/>
              <w:left w:val="single" w:color="000000" w:themeColor="text1" w:sz="8"/>
              <w:bottom w:val="single" w:color="000000" w:themeColor="text1" w:sz="8"/>
              <w:right w:val="single" w:color="000000" w:themeColor="text1" w:sz="8"/>
            </w:tcBorders>
            <w:shd w:val="clear" w:color="auto" w:fill="FAFAFA"/>
            <w:tcMar>
              <w:top w:w="15" w:type="dxa"/>
              <w:left w:w="15" w:type="dxa"/>
              <w:right w:w="15" w:type="dxa"/>
            </w:tcMar>
            <w:vAlign w:val="center"/>
          </w:tcPr>
          <w:p w:rsidR="1A106A46" w:rsidP="1A106A46" w:rsidRDefault="1A106A46" w14:paraId="085BCC2D" w14:textId="0E4AA69E">
            <w:pPr>
              <w:spacing w:before="0" w:beforeAutospacing="off" w:after="0" w:afterAutospacing="off"/>
              <w:rPr>
                <w:rFonts w:ascii="Calibri" w:hAnsi="Calibri" w:eastAsia="Calibri" w:cs="Calibri"/>
                <w:b w:val="0"/>
                <w:bCs w:val="0"/>
                <w:i w:val="0"/>
                <w:iCs w:val="0"/>
                <w:strike w:val="0"/>
                <w:dstrike w:val="0"/>
                <w:color w:val="242424"/>
                <w:sz w:val="24"/>
                <w:szCs w:val="24"/>
                <w:u w:val="none"/>
                <w:lang w:val="en-US"/>
              </w:rPr>
              <w:pPrChange w:author="Yang, Qi" w:date="2025-03-24T14:05:16.526Z">
                <w:pPr/>
              </w:pPrChange>
            </w:pPr>
            <w:r w:rsidRPr="1A106A46" w:rsidR="1A106A46">
              <w:rPr>
                <w:rFonts w:ascii="Calibri" w:hAnsi="Calibri" w:eastAsia="Calibri" w:cs="Calibri"/>
                <w:b w:val="0"/>
                <w:bCs w:val="0"/>
                <w:i w:val="0"/>
                <w:iCs w:val="0"/>
                <w:strike w:val="0"/>
                <w:dstrike w:val="0"/>
                <w:color w:val="242424"/>
                <w:sz w:val="24"/>
                <w:szCs w:val="24"/>
                <w:u w:val="none"/>
                <w:lang w:val="en-US"/>
              </w:rPr>
              <w:t>validityPeriod</w:t>
            </w:r>
          </w:p>
        </w:tc>
        <w:tc>
          <w:tcPr>
            <w:tcW w:w="824" w:type="dxa"/>
            <w:tcBorders>
              <w:top w:val="nil"/>
              <w:left w:val="single" w:color="000000" w:themeColor="text1" w:sz="8"/>
              <w:bottom w:val="nil"/>
              <w:right w:val="nil"/>
            </w:tcBorders>
            <w:tcMar>
              <w:top w:w="15" w:type="dxa"/>
              <w:left w:w="15" w:type="dxa"/>
              <w:right w:w="15" w:type="dxa"/>
            </w:tcMar>
            <w:vAlign w:val="bottom"/>
          </w:tcPr>
          <w:p w:rsidR="1A106A46" w:rsidRDefault="1A106A46" w14:paraId="58D2BADC" w14:textId="5C3F10B9"/>
        </w:tc>
        <w:tc>
          <w:tcPr>
            <w:tcW w:w="3859" w:type="dxa"/>
            <w:tcBorders>
              <w:top w:val="nil"/>
              <w:left w:val="nil"/>
              <w:bottom w:val="nil"/>
              <w:right w:val="nil"/>
            </w:tcBorders>
            <w:tcMar>
              <w:top w:w="15" w:type="dxa"/>
              <w:left w:w="15" w:type="dxa"/>
              <w:right w:w="15" w:type="dxa"/>
            </w:tcMar>
            <w:vAlign w:val="center"/>
          </w:tcPr>
          <w:p w:rsidR="1A106A46" w:rsidRDefault="1A106A46" w14:paraId="694B6CFA" w14:textId="169A6970"/>
        </w:tc>
        <w:tc>
          <w:tcPr>
            <w:tcW w:w="2957" w:type="dxa"/>
            <w:tcBorders>
              <w:top w:val="nil"/>
              <w:left w:val="nil"/>
              <w:bottom w:val="nil"/>
              <w:right w:val="nil"/>
            </w:tcBorders>
            <w:tcMar>
              <w:top w:w="15" w:type="dxa"/>
              <w:left w:w="15" w:type="dxa"/>
              <w:right w:w="15" w:type="dxa"/>
            </w:tcMar>
            <w:vAlign w:val="bottom"/>
          </w:tcPr>
          <w:p w:rsidR="1A106A46" w:rsidP="1A106A46" w:rsidRDefault="1A106A46" w14:paraId="66465CF3" w14:textId="118BE0BF">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05:16.534Z">
                <w:pPr/>
              </w:pPrChange>
            </w:pP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drug_exposure_end_date</w:t>
            </w:r>
          </w:p>
        </w:tc>
      </w:tr>
      <w:tr w:rsidR="1A106A46" w:rsidTr="1A106A46" w14:paraId="3D353463">
        <w:trPr>
          <w:trHeight w:val="330"/>
          <w:del w:author="Yang, Qi" w:date="2025-03-24T14:34:32.851Z" w16du:dateUtc="2025-03-24T14:34:32.851Z" w:id="1479623225"/>
        </w:trPr>
        <w:tc>
          <w:tcPr>
            <w:tcW w:w="2170" w:type="dxa"/>
            <w:tcBorders>
              <w:top w:val="single" w:color="000000" w:themeColor="text1" w:sz="8"/>
              <w:left w:val="single" w:color="000000" w:themeColor="text1" w:sz="8"/>
              <w:bottom w:val="single" w:color="000000" w:themeColor="text1" w:sz="8"/>
              <w:right w:val="single" w:color="000000" w:themeColor="text1" w:sz="8"/>
            </w:tcBorders>
            <w:shd w:val="clear" w:color="auto" w:fill="FAFAFA"/>
            <w:tcMar>
              <w:top w:w="15" w:type="dxa"/>
              <w:left w:w="15" w:type="dxa"/>
              <w:right w:w="15" w:type="dxa"/>
            </w:tcMar>
            <w:vAlign w:val="center"/>
          </w:tcPr>
          <w:p w:rsidR="1A106A46" w:rsidP="1A106A46" w:rsidRDefault="1A106A46" w14:paraId="2AA9EBA6" w14:textId="4B03EA38">
            <w:pPr>
              <w:spacing w:before="0" w:beforeAutospacing="off" w:after="0" w:afterAutospacing="off"/>
              <w:rPr>
                <w:rFonts w:ascii="Calibri" w:hAnsi="Calibri" w:eastAsia="Calibri" w:cs="Calibri"/>
                <w:b w:val="0"/>
                <w:bCs w:val="0"/>
                <w:i w:val="0"/>
                <w:iCs w:val="0"/>
                <w:strike w:val="0"/>
                <w:dstrike w:val="0"/>
                <w:color w:val="242424"/>
                <w:sz w:val="24"/>
                <w:szCs w:val="24"/>
                <w:u w:val="none"/>
                <w:lang w:val="en-US"/>
              </w:rPr>
              <w:pPrChange w:author="Yang, Qi" w:date="2025-03-24T14:05:16.538Z">
                <w:pPr/>
              </w:pPrChange>
            </w:pPr>
            <w:r w:rsidRPr="1A106A46" w:rsidR="1A106A46">
              <w:rPr>
                <w:rFonts w:ascii="Calibri" w:hAnsi="Calibri" w:eastAsia="Calibri" w:cs="Calibri"/>
                <w:b w:val="0"/>
                <w:bCs w:val="0"/>
                <w:i w:val="0"/>
                <w:iCs w:val="0"/>
                <w:strike w:val="0"/>
                <w:dstrike w:val="0"/>
                <w:color w:val="242424"/>
                <w:sz w:val="24"/>
                <w:szCs w:val="24"/>
                <w:u w:val="none"/>
                <w:lang w:val="en-US"/>
              </w:rPr>
              <w:t>numberOfRepeatsAllowed</w:t>
            </w:r>
          </w:p>
        </w:tc>
        <w:tc>
          <w:tcPr>
            <w:tcW w:w="824" w:type="dxa"/>
            <w:tcBorders>
              <w:top w:val="nil"/>
              <w:left w:val="single" w:color="000000" w:themeColor="text1" w:sz="8"/>
              <w:bottom w:val="nil"/>
              <w:right w:val="nil"/>
            </w:tcBorders>
            <w:tcMar>
              <w:top w:w="15" w:type="dxa"/>
              <w:left w:w="15" w:type="dxa"/>
              <w:right w:w="15" w:type="dxa"/>
            </w:tcMar>
            <w:vAlign w:val="bottom"/>
          </w:tcPr>
          <w:p w:rsidR="1A106A46" w:rsidRDefault="1A106A46" w14:paraId="7CE31D00" w14:textId="58CBC14F"/>
        </w:tc>
        <w:tc>
          <w:tcPr>
            <w:tcW w:w="3859" w:type="dxa"/>
            <w:tcBorders>
              <w:top w:val="nil"/>
              <w:left w:val="nil"/>
              <w:bottom w:val="nil"/>
              <w:right w:val="nil"/>
            </w:tcBorders>
            <w:tcMar>
              <w:top w:w="15" w:type="dxa"/>
              <w:left w:w="15" w:type="dxa"/>
              <w:right w:w="15" w:type="dxa"/>
            </w:tcMar>
            <w:vAlign w:val="center"/>
          </w:tcPr>
          <w:p w:rsidR="1A106A46" w:rsidRDefault="1A106A46" w14:paraId="4171A1A7" w14:textId="3E15EB6B"/>
        </w:tc>
        <w:tc>
          <w:tcPr>
            <w:tcW w:w="2957" w:type="dxa"/>
            <w:tcBorders>
              <w:top w:val="nil"/>
              <w:left w:val="nil"/>
              <w:bottom w:val="nil"/>
              <w:right w:val="nil"/>
            </w:tcBorders>
            <w:tcMar>
              <w:top w:w="15" w:type="dxa"/>
              <w:left w:w="15" w:type="dxa"/>
              <w:right w:w="15" w:type="dxa"/>
            </w:tcMar>
            <w:vAlign w:val="bottom"/>
          </w:tcPr>
          <w:p w:rsidR="1A106A46" w:rsidP="1A106A46" w:rsidRDefault="1A106A46" w14:paraId="1E1BABDB" w14:textId="1F3E0156">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05:16.541Z">
                <w:pPr/>
              </w:pPrChange>
            </w:pP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refills</w:t>
            </w:r>
          </w:p>
        </w:tc>
      </w:tr>
      <w:tr w:rsidR="1A106A46" w:rsidTr="1A106A46" w14:paraId="1E0EFE36">
        <w:trPr>
          <w:trHeight w:val="330"/>
          <w:del w:author="Yang, Qi" w:date="2025-03-24T14:34:32.851Z" w16du:dateUtc="2025-03-24T14:34:32.851Z" w:id="1188396626"/>
        </w:trPr>
        <w:tc>
          <w:tcPr>
            <w:tcW w:w="2170" w:type="dxa"/>
            <w:tcBorders>
              <w:top w:val="single" w:color="000000" w:themeColor="text1" w:sz="8"/>
              <w:left w:val="single" w:color="000000" w:themeColor="text1" w:sz="8"/>
              <w:bottom w:val="single" w:color="000000" w:themeColor="text1" w:sz="8"/>
              <w:right w:val="single" w:color="000000" w:themeColor="text1" w:sz="8"/>
            </w:tcBorders>
            <w:shd w:val="clear" w:color="auto" w:fill="FAFAFA"/>
            <w:tcMar>
              <w:top w:w="15" w:type="dxa"/>
              <w:left w:w="15" w:type="dxa"/>
              <w:right w:w="15" w:type="dxa"/>
            </w:tcMar>
            <w:vAlign w:val="center"/>
          </w:tcPr>
          <w:p w:rsidR="1A106A46" w:rsidP="1A106A46" w:rsidRDefault="1A106A46" w14:paraId="7984BD11" w14:textId="180C3F25">
            <w:pPr>
              <w:spacing w:before="0" w:beforeAutospacing="off" w:after="0" w:afterAutospacing="off"/>
              <w:rPr>
                <w:rFonts w:ascii="Calibri" w:hAnsi="Calibri" w:eastAsia="Calibri" w:cs="Calibri"/>
                <w:b w:val="0"/>
                <w:bCs w:val="0"/>
                <w:i w:val="0"/>
                <w:iCs w:val="0"/>
                <w:strike w:val="0"/>
                <w:dstrike w:val="0"/>
                <w:color w:val="242424"/>
                <w:sz w:val="24"/>
                <w:szCs w:val="24"/>
                <w:u w:val="none"/>
              </w:rPr>
              <w:pPrChange w:author="Yang, Qi" w:date="2025-03-24T14:05:16.545Z">
                <w:pPr/>
              </w:pPrChange>
            </w:pPr>
            <w:r w:rsidRPr="1A106A46" w:rsidR="1A106A46">
              <w:rPr>
                <w:rFonts w:ascii="Calibri" w:hAnsi="Calibri" w:eastAsia="Calibri" w:cs="Calibri"/>
                <w:b w:val="0"/>
                <w:bCs w:val="0"/>
                <w:i w:val="0"/>
                <w:iCs w:val="0"/>
                <w:strike w:val="0"/>
                <w:dstrike w:val="0"/>
                <w:color w:val="242424"/>
                <w:sz w:val="24"/>
                <w:szCs w:val="24"/>
                <w:u w:val="none"/>
              </w:rPr>
              <w:t>quantity</w:t>
            </w:r>
          </w:p>
        </w:tc>
        <w:tc>
          <w:tcPr>
            <w:tcW w:w="824" w:type="dxa"/>
            <w:tcBorders>
              <w:top w:val="nil"/>
              <w:left w:val="single" w:color="000000" w:themeColor="text1" w:sz="8"/>
              <w:bottom w:val="nil"/>
              <w:right w:val="nil"/>
            </w:tcBorders>
            <w:tcMar>
              <w:top w:w="15" w:type="dxa"/>
              <w:left w:w="15" w:type="dxa"/>
              <w:right w:w="15" w:type="dxa"/>
            </w:tcMar>
            <w:vAlign w:val="bottom"/>
          </w:tcPr>
          <w:p w:rsidR="1A106A46" w:rsidRDefault="1A106A46" w14:paraId="3D7A9E25" w14:textId="4F8AACAC"/>
        </w:tc>
        <w:tc>
          <w:tcPr>
            <w:tcW w:w="3859" w:type="dxa"/>
            <w:tcBorders>
              <w:top w:val="nil"/>
              <w:left w:val="nil"/>
              <w:bottom w:val="nil"/>
              <w:right w:val="nil"/>
            </w:tcBorders>
            <w:tcMar>
              <w:top w:w="15" w:type="dxa"/>
              <w:left w:w="15" w:type="dxa"/>
              <w:right w:w="15" w:type="dxa"/>
            </w:tcMar>
            <w:vAlign w:val="center"/>
          </w:tcPr>
          <w:p w:rsidR="1A106A46" w:rsidRDefault="1A106A46" w14:paraId="7699CAB3" w14:textId="7951D0DE"/>
        </w:tc>
        <w:tc>
          <w:tcPr>
            <w:tcW w:w="2957" w:type="dxa"/>
            <w:tcBorders>
              <w:top w:val="nil"/>
              <w:left w:val="nil"/>
              <w:bottom w:val="nil"/>
              <w:right w:val="nil"/>
            </w:tcBorders>
            <w:tcMar>
              <w:top w:w="15" w:type="dxa"/>
              <w:left w:w="15" w:type="dxa"/>
              <w:right w:w="15" w:type="dxa"/>
            </w:tcMar>
            <w:vAlign w:val="bottom"/>
          </w:tcPr>
          <w:p w:rsidR="1A106A46" w:rsidP="1A106A46" w:rsidRDefault="1A106A46" w14:paraId="6D130013" w14:textId="4B2ED3A5">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05:16.549Z">
                <w:pPr/>
              </w:pPrChange>
            </w:pP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quantity</w:t>
            </w:r>
          </w:p>
        </w:tc>
      </w:tr>
      <w:tr w:rsidR="1A106A46" w:rsidTr="1A106A46" w14:paraId="523245E2">
        <w:trPr>
          <w:trHeight w:val="330"/>
          <w:del w:author="Yang, Qi" w:date="2025-03-24T14:34:32.851Z" w16du:dateUtc="2025-03-24T14:34:32.851Z" w:id="1934733195"/>
        </w:trPr>
        <w:tc>
          <w:tcPr>
            <w:tcW w:w="2170" w:type="dxa"/>
            <w:tcBorders>
              <w:top w:val="single" w:color="000000" w:themeColor="text1" w:sz="8"/>
              <w:left w:val="single" w:color="000000" w:themeColor="text1" w:sz="8"/>
              <w:bottom w:val="single" w:color="000000" w:themeColor="text1" w:sz="8"/>
              <w:right w:val="single" w:color="000000" w:themeColor="text1" w:sz="8"/>
            </w:tcBorders>
            <w:shd w:val="clear" w:color="auto" w:fill="FAFAFA"/>
            <w:tcMar>
              <w:top w:w="15" w:type="dxa"/>
              <w:left w:w="15" w:type="dxa"/>
              <w:right w:w="15" w:type="dxa"/>
            </w:tcMar>
            <w:vAlign w:val="center"/>
          </w:tcPr>
          <w:p w:rsidR="1A106A46" w:rsidP="1A106A46" w:rsidRDefault="1A106A46" w14:paraId="5ECB8EC7" w14:textId="2126EF7C">
            <w:pPr>
              <w:spacing w:before="0" w:beforeAutospacing="off" w:after="0" w:afterAutospacing="off"/>
              <w:rPr>
                <w:rFonts w:ascii="Calibri" w:hAnsi="Calibri" w:eastAsia="Calibri" w:cs="Calibri"/>
                <w:b w:val="0"/>
                <w:bCs w:val="0"/>
                <w:i w:val="0"/>
                <w:iCs w:val="0"/>
                <w:strike w:val="0"/>
                <w:dstrike w:val="0"/>
                <w:color w:val="242424"/>
                <w:sz w:val="24"/>
                <w:szCs w:val="24"/>
                <w:u w:val="none"/>
                <w:lang w:val="en-US"/>
              </w:rPr>
              <w:pPrChange w:author="Yang, Qi" w:date="2025-03-24T14:05:16.552Z">
                <w:pPr/>
              </w:pPrChange>
            </w:pPr>
            <w:r w:rsidRPr="1A106A46" w:rsidR="1A106A46">
              <w:rPr>
                <w:rFonts w:ascii="Calibri" w:hAnsi="Calibri" w:eastAsia="Calibri" w:cs="Calibri"/>
                <w:b w:val="0"/>
                <w:bCs w:val="0"/>
                <w:i w:val="0"/>
                <w:iCs w:val="0"/>
                <w:strike w:val="0"/>
                <w:dstrike w:val="0"/>
                <w:color w:val="242424"/>
                <w:sz w:val="24"/>
                <w:szCs w:val="24"/>
                <w:u w:val="none"/>
                <w:lang w:val="en-US"/>
              </w:rPr>
              <w:t>expectedSupplyDuration</w:t>
            </w:r>
          </w:p>
        </w:tc>
        <w:tc>
          <w:tcPr>
            <w:tcW w:w="824" w:type="dxa"/>
            <w:tcBorders>
              <w:top w:val="nil"/>
              <w:left w:val="single" w:color="000000" w:themeColor="text1" w:sz="8"/>
              <w:bottom w:val="nil"/>
              <w:right w:val="nil"/>
            </w:tcBorders>
            <w:tcMar>
              <w:top w:w="15" w:type="dxa"/>
              <w:left w:w="15" w:type="dxa"/>
              <w:right w:w="15" w:type="dxa"/>
            </w:tcMar>
            <w:vAlign w:val="bottom"/>
          </w:tcPr>
          <w:p w:rsidR="1A106A46" w:rsidRDefault="1A106A46" w14:paraId="06EC614D" w14:textId="28555D92"/>
        </w:tc>
        <w:tc>
          <w:tcPr>
            <w:tcW w:w="3859" w:type="dxa"/>
            <w:tcBorders>
              <w:top w:val="nil"/>
              <w:left w:val="nil"/>
              <w:bottom w:val="nil"/>
              <w:right w:val="nil"/>
            </w:tcBorders>
            <w:tcMar>
              <w:top w:w="15" w:type="dxa"/>
              <w:left w:w="15" w:type="dxa"/>
              <w:right w:w="15" w:type="dxa"/>
            </w:tcMar>
            <w:vAlign w:val="center"/>
          </w:tcPr>
          <w:p w:rsidR="1A106A46" w:rsidRDefault="1A106A46" w14:paraId="214EF461" w14:textId="42DCEDB4"/>
        </w:tc>
        <w:tc>
          <w:tcPr>
            <w:tcW w:w="2957" w:type="dxa"/>
            <w:tcBorders>
              <w:top w:val="nil"/>
              <w:left w:val="nil"/>
              <w:bottom w:val="nil"/>
              <w:right w:val="nil"/>
            </w:tcBorders>
            <w:tcMar>
              <w:top w:w="15" w:type="dxa"/>
              <w:left w:w="15" w:type="dxa"/>
              <w:right w:w="15" w:type="dxa"/>
            </w:tcMar>
            <w:vAlign w:val="bottom"/>
          </w:tcPr>
          <w:p w:rsidR="1A106A46" w:rsidP="1A106A46" w:rsidRDefault="1A106A46" w14:paraId="38CEFD38" w14:textId="6960A61D">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05:16.555Z">
                <w:pPr/>
              </w:pPrChange>
            </w:pP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days_supply</w:t>
            </w:r>
          </w:p>
        </w:tc>
      </w:tr>
      <w:tr w:rsidR="1A106A46" w:rsidTr="1A106A46" w14:paraId="18F9CAAA">
        <w:trPr>
          <w:trHeight w:val="330"/>
          <w:del w:author="Yang, Qi" w:date="2025-03-24T14:34:32.851Z" w16du:dateUtc="2025-03-24T14:34:32.851Z" w:id="743120720"/>
        </w:trPr>
        <w:tc>
          <w:tcPr>
            <w:tcW w:w="2170" w:type="dxa"/>
            <w:tcBorders>
              <w:top w:val="single" w:color="000000" w:themeColor="text1"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661920A1" w14:textId="3BAD1C83">
            <w:pPr>
              <w:spacing w:before="0" w:beforeAutospacing="off" w:after="0" w:afterAutospacing="off"/>
              <w:rPr>
                <w:rFonts w:ascii="Calibri" w:hAnsi="Calibri" w:eastAsia="Calibri" w:cs="Calibri"/>
                <w:b w:val="0"/>
                <w:bCs w:val="0"/>
                <w:i w:val="0"/>
                <w:iCs w:val="0"/>
                <w:strike w:val="0"/>
                <w:dstrike w:val="0"/>
                <w:color w:val="242424"/>
                <w:sz w:val="24"/>
                <w:szCs w:val="24"/>
                <w:u w:val="none"/>
              </w:rPr>
              <w:pPrChange w:author="Yang, Qi" w:date="2025-03-24T14:05:16.559Z">
                <w:pPr/>
              </w:pPrChange>
            </w:pPr>
            <w:r w:rsidRPr="1A106A46" w:rsidR="1A106A46">
              <w:rPr>
                <w:rFonts w:ascii="Calibri" w:hAnsi="Calibri" w:eastAsia="Calibri" w:cs="Calibri"/>
                <w:b w:val="0"/>
                <w:bCs w:val="0"/>
                <w:i w:val="0"/>
                <w:iCs w:val="0"/>
                <w:strike w:val="0"/>
                <w:dstrike w:val="0"/>
                <w:color w:val="242424"/>
                <w:sz w:val="24"/>
                <w:szCs w:val="24"/>
                <w:u w:val="none"/>
              </w:rPr>
              <w:t>substitution</w:t>
            </w:r>
          </w:p>
        </w:tc>
        <w:tc>
          <w:tcPr>
            <w:tcW w:w="824" w:type="dxa"/>
            <w:tcBorders>
              <w:top w:val="nil"/>
              <w:left w:val="single" w:sz="8"/>
              <w:bottom w:val="nil"/>
              <w:right w:val="nil"/>
            </w:tcBorders>
            <w:tcMar>
              <w:top w:w="15" w:type="dxa"/>
              <w:left w:w="15" w:type="dxa"/>
              <w:right w:w="15" w:type="dxa"/>
            </w:tcMar>
            <w:vAlign w:val="bottom"/>
          </w:tcPr>
          <w:p w:rsidR="1A106A46" w:rsidRDefault="1A106A46" w14:paraId="51D2228D" w14:textId="1CA1917F"/>
        </w:tc>
        <w:tc>
          <w:tcPr>
            <w:tcW w:w="3859" w:type="dxa"/>
            <w:tcBorders>
              <w:top w:val="nil"/>
              <w:left w:val="nil"/>
              <w:bottom w:val="nil"/>
              <w:right w:val="nil"/>
            </w:tcBorders>
            <w:tcMar>
              <w:top w:w="15" w:type="dxa"/>
              <w:left w:w="15" w:type="dxa"/>
              <w:right w:w="15" w:type="dxa"/>
            </w:tcMar>
            <w:vAlign w:val="center"/>
          </w:tcPr>
          <w:p w:rsidR="1A106A46" w:rsidP="1A106A46" w:rsidRDefault="1A106A46" w14:paraId="0524CC99" w14:textId="6EDCF6A4">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563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p>
        </w:tc>
        <w:tc>
          <w:tcPr>
            <w:tcW w:w="2957" w:type="dxa"/>
            <w:tcBorders>
              <w:top w:val="nil"/>
              <w:left w:val="nil"/>
              <w:bottom w:val="nil"/>
              <w:right w:val="nil"/>
            </w:tcBorders>
            <w:tcMar>
              <w:top w:w="15" w:type="dxa"/>
              <w:left w:w="15" w:type="dxa"/>
              <w:right w:w="15" w:type="dxa"/>
            </w:tcMar>
            <w:vAlign w:val="bottom"/>
          </w:tcPr>
          <w:p w:rsidR="1A106A46" w:rsidRDefault="1A106A46" w14:paraId="0BB4FD02" w14:textId="6CC6B3CB"/>
        </w:tc>
      </w:tr>
      <w:tr w:rsidR="1A106A46" w:rsidTr="1A106A46" w14:paraId="57F8B03A">
        <w:trPr>
          <w:trHeight w:val="330"/>
          <w:del w:author="Yang, Qi" w:date="2025-03-24T14:34:32.852Z" w16du:dateUtc="2025-03-24T14:34:32.852Z" w:id="792821553"/>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354C97EA" w14:textId="5902BD95">
            <w:pPr>
              <w:spacing w:before="0" w:beforeAutospacing="off" w:after="0" w:afterAutospacing="off"/>
              <w:rPr>
                <w:rFonts w:ascii="Calibri" w:hAnsi="Calibri" w:eastAsia="Calibri" w:cs="Calibri"/>
                <w:b w:val="0"/>
                <w:bCs w:val="0"/>
                <w:i w:val="0"/>
                <w:iCs w:val="0"/>
                <w:strike w:val="0"/>
                <w:dstrike w:val="0"/>
                <w:color w:val="242424"/>
                <w:sz w:val="24"/>
                <w:szCs w:val="24"/>
                <w:u w:val="none"/>
                <w:lang w:val="en-US"/>
              </w:rPr>
              <w:pPrChange w:author="Yang, Qi" w:date="2025-03-24T14:05:16.569Z">
                <w:pPr/>
              </w:pPrChange>
            </w:pPr>
            <w:r w:rsidRPr="1A106A46" w:rsidR="1A106A46">
              <w:rPr>
                <w:rFonts w:ascii="Calibri" w:hAnsi="Calibri" w:eastAsia="Calibri" w:cs="Calibri"/>
                <w:b w:val="0"/>
                <w:bCs w:val="0"/>
                <w:i w:val="0"/>
                <w:iCs w:val="0"/>
                <w:strike w:val="0"/>
                <w:dstrike w:val="0"/>
                <w:color w:val="242424"/>
                <w:sz w:val="24"/>
                <w:szCs w:val="24"/>
                <w:u w:val="none"/>
                <w:lang w:val="en-US"/>
              </w:rPr>
              <w:t>priorPrescription</w:t>
            </w:r>
          </w:p>
        </w:tc>
        <w:tc>
          <w:tcPr>
            <w:tcW w:w="824" w:type="dxa"/>
            <w:tcBorders>
              <w:top w:val="nil"/>
              <w:left w:val="single" w:sz="8"/>
              <w:bottom w:val="nil"/>
              <w:right w:val="nil"/>
            </w:tcBorders>
            <w:tcMar>
              <w:top w:w="15" w:type="dxa"/>
              <w:left w:w="15" w:type="dxa"/>
              <w:right w:w="15" w:type="dxa"/>
            </w:tcMar>
            <w:vAlign w:val="bottom"/>
          </w:tcPr>
          <w:p w:rsidR="1A106A46" w:rsidRDefault="1A106A46" w14:paraId="72D6CC73" w14:textId="30CAFB53"/>
        </w:tc>
        <w:tc>
          <w:tcPr>
            <w:tcW w:w="3859" w:type="dxa"/>
            <w:tcBorders>
              <w:top w:val="nil"/>
              <w:left w:val="nil"/>
              <w:bottom w:val="nil"/>
              <w:right w:val="nil"/>
            </w:tcBorders>
            <w:tcMar>
              <w:top w:w="15" w:type="dxa"/>
              <w:left w:w="15" w:type="dxa"/>
              <w:right w:w="15" w:type="dxa"/>
            </w:tcMar>
            <w:vAlign w:val="center"/>
          </w:tcPr>
          <w:p w:rsidR="1A106A46" w:rsidP="1A106A46" w:rsidRDefault="1A106A46" w14:paraId="6CC066D6" w14:textId="5D7C72EA">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572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p>
        </w:tc>
        <w:tc>
          <w:tcPr>
            <w:tcW w:w="2957" w:type="dxa"/>
            <w:tcBorders>
              <w:top w:val="nil"/>
              <w:left w:val="nil"/>
              <w:bottom w:val="nil"/>
              <w:right w:val="nil"/>
            </w:tcBorders>
            <w:tcMar>
              <w:top w:w="15" w:type="dxa"/>
              <w:left w:w="15" w:type="dxa"/>
              <w:right w:w="15" w:type="dxa"/>
            </w:tcMar>
            <w:vAlign w:val="bottom"/>
          </w:tcPr>
          <w:p w:rsidR="1A106A46" w:rsidRDefault="1A106A46" w14:paraId="521FA551" w14:textId="276A7781"/>
        </w:tc>
      </w:tr>
      <w:tr w:rsidR="1A106A46" w:rsidTr="1A106A46" w14:paraId="2B29C7C8">
        <w:trPr>
          <w:trHeight w:val="330"/>
          <w:del w:author="Yang, Qi" w:date="2025-03-24T14:34:32.852Z" w16du:dateUtc="2025-03-24T14:34:32.852Z" w:id="1866558316"/>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069FA3A2" w14:textId="0A5E0952">
            <w:pPr>
              <w:spacing w:before="0" w:beforeAutospacing="off" w:after="0" w:afterAutospacing="off"/>
              <w:rPr>
                <w:rFonts w:ascii="Calibri" w:hAnsi="Calibri" w:eastAsia="Calibri" w:cs="Calibri"/>
                <w:b w:val="0"/>
                <w:bCs w:val="0"/>
                <w:i w:val="0"/>
                <w:iCs w:val="0"/>
                <w:strike w:val="0"/>
                <w:dstrike w:val="0"/>
                <w:color w:val="242424"/>
                <w:sz w:val="24"/>
                <w:szCs w:val="24"/>
                <w:u w:val="none"/>
                <w:lang w:val="en-US"/>
              </w:rPr>
              <w:pPrChange w:author="Yang, Qi" w:date="2025-03-24T14:05:16.575Z">
                <w:pPr/>
              </w:pPrChange>
            </w:pPr>
            <w:r w:rsidRPr="1A106A46" w:rsidR="1A106A46">
              <w:rPr>
                <w:rFonts w:ascii="Calibri" w:hAnsi="Calibri" w:eastAsia="Calibri" w:cs="Calibri"/>
                <w:b w:val="0"/>
                <w:bCs w:val="0"/>
                <w:i w:val="0"/>
                <w:iCs w:val="0"/>
                <w:strike w:val="0"/>
                <w:dstrike w:val="0"/>
                <w:color w:val="242424"/>
                <w:sz w:val="24"/>
                <w:szCs w:val="24"/>
                <w:u w:val="none"/>
                <w:lang w:val="en-US"/>
              </w:rPr>
              <w:t>detectedIssue</w:t>
            </w:r>
          </w:p>
        </w:tc>
        <w:tc>
          <w:tcPr>
            <w:tcW w:w="824" w:type="dxa"/>
            <w:tcBorders>
              <w:top w:val="nil"/>
              <w:left w:val="single" w:sz="8"/>
              <w:bottom w:val="nil"/>
              <w:right w:val="nil"/>
            </w:tcBorders>
            <w:tcMar>
              <w:top w:w="15" w:type="dxa"/>
              <w:left w:w="15" w:type="dxa"/>
              <w:right w:w="15" w:type="dxa"/>
            </w:tcMar>
            <w:vAlign w:val="bottom"/>
          </w:tcPr>
          <w:p w:rsidR="1A106A46" w:rsidRDefault="1A106A46" w14:paraId="75AB8899" w14:textId="1FDBD97C"/>
        </w:tc>
        <w:tc>
          <w:tcPr>
            <w:tcW w:w="3859" w:type="dxa"/>
            <w:tcBorders>
              <w:top w:val="nil"/>
              <w:left w:val="nil"/>
              <w:bottom w:val="nil"/>
              <w:right w:val="nil"/>
            </w:tcBorders>
            <w:tcMar>
              <w:top w:w="15" w:type="dxa"/>
              <w:left w:w="15" w:type="dxa"/>
              <w:right w:w="15" w:type="dxa"/>
            </w:tcMar>
            <w:vAlign w:val="center"/>
          </w:tcPr>
          <w:p w:rsidR="1A106A46" w:rsidP="1A106A46" w:rsidRDefault="1A106A46" w14:paraId="1B721D54" w14:textId="5702723E">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577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p>
        </w:tc>
        <w:tc>
          <w:tcPr>
            <w:tcW w:w="2957" w:type="dxa"/>
            <w:tcBorders>
              <w:top w:val="nil"/>
              <w:left w:val="nil"/>
              <w:bottom w:val="nil"/>
              <w:right w:val="nil"/>
            </w:tcBorders>
            <w:tcMar>
              <w:top w:w="15" w:type="dxa"/>
              <w:left w:w="15" w:type="dxa"/>
              <w:right w:w="15" w:type="dxa"/>
            </w:tcMar>
            <w:vAlign w:val="bottom"/>
          </w:tcPr>
          <w:p w:rsidR="1A106A46" w:rsidRDefault="1A106A46" w14:paraId="0A39B368" w14:textId="0DB41E43"/>
        </w:tc>
      </w:tr>
      <w:tr w:rsidR="1A106A46" w:rsidTr="1A106A46" w14:paraId="2D3375A4">
        <w:trPr>
          <w:trHeight w:val="330"/>
          <w:del w:author="Yang, Qi" w:date="2025-03-24T14:34:32.852Z" w16du:dateUtc="2025-03-24T14:34:32.852Z" w:id="983930166"/>
        </w:trPr>
        <w:tc>
          <w:tcPr>
            <w:tcW w:w="2170" w:type="dxa"/>
            <w:tcBorders>
              <w:top w:val="single" w:sz="8"/>
              <w:left w:val="single" w:sz="8"/>
              <w:bottom w:val="single" w:sz="8"/>
              <w:right w:val="single" w:sz="8"/>
            </w:tcBorders>
            <w:shd w:val="clear" w:color="auto" w:fill="FAFAFA"/>
            <w:tcMar>
              <w:top w:w="15" w:type="dxa"/>
              <w:left w:w="15" w:type="dxa"/>
              <w:right w:w="15" w:type="dxa"/>
            </w:tcMar>
            <w:vAlign w:val="center"/>
          </w:tcPr>
          <w:p w:rsidR="1A106A46" w:rsidP="1A106A46" w:rsidRDefault="1A106A46" w14:paraId="0D7F4806" w14:textId="459009C8">
            <w:pPr>
              <w:spacing w:before="0" w:beforeAutospacing="off" w:after="0" w:afterAutospacing="off"/>
              <w:rPr>
                <w:rFonts w:ascii="Calibri" w:hAnsi="Calibri" w:eastAsia="Calibri" w:cs="Calibri"/>
                <w:b w:val="0"/>
                <w:bCs w:val="0"/>
                <w:i w:val="0"/>
                <w:iCs w:val="0"/>
                <w:strike w:val="0"/>
                <w:dstrike w:val="0"/>
                <w:color w:val="242424"/>
                <w:sz w:val="24"/>
                <w:szCs w:val="24"/>
                <w:u w:val="none"/>
                <w:lang w:val="en-US"/>
              </w:rPr>
              <w:pPrChange w:author="Yang, Qi" w:date="2025-03-24T14:05:16.581Z">
                <w:pPr/>
              </w:pPrChange>
            </w:pPr>
            <w:r w:rsidRPr="1A106A46" w:rsidR="1A106A46">
              <w:rPr>
                <w:rFonts w:ascii="Calibri" w:hAnsi="Calibri" w:eastAsia="Calibri" w:cs="Calibri"/>
                <w:b w:val="0"/>
                <w:bCs w:val="0"/>
                <w:i w:val="0"/>
                <w:iCs w:val="0"/>
                <w:strike w:val="0"/>
                <w:dstrike w:val="0"/>
                <w:color w:val="242424"/>
                <w:sz w:val="24"/>
                <w:szCs w:val="24"/>
                <w:u w:val="none"/>
                <w:lang w:val="en-US"/>
              </w:rPr>
              <w:t>eventHistory</w:t>
            </w:r>
          </w:p>
        </w:tc>
        <w:tc>
          <w:tcPr>
            <w:tcW w:w="824" w:type="dxa"/>
            <w:tcBorders>
              <w:top w:val="nil"/>
              <w:left w:val="single" w:sz="8"/>
              <w:bottom w:val="nil"/>
              <w:right w:val="nil"/>
            </w:tcBorders>
            <w:tcMar>
              <w:top w:w="15" w:type="dxa"/>
              <w:left w:w="15" w:type="dxa"/>
              <w:right w:w="15" w:type="dxa"/>
            </w:tcMar>
            <w:vAlign w:val="bottom"/>
          </w:tcPr>
          <w:p w:rsidR="1A106A46" w:rsidRDefault="1A106A46" w14:paraId="08D44F9E" w14:textId="3CFEAAE5"/>
        </w:tc>
        <w:tc>
          <w:tcPr>
            <w:tcW w:w="3859" w:type="dxa"/>
            <w:tcBorders>
              <w:top w:val="nil"/>
              <w:left w:val="nil"/>
              <w:bottom w:val="nil"/>
              <w:right w:val="nil"/>
            </w:tcBorders>
            <w:tcMar>
              <w:top w:w="15" w:type="dxa"/>
              <w:left w:w="15" w:type="dxa"/>
              <w:right w:w="15" w:type="dxa"/>
            </w:tcMar>
            <w:vAlign w:val="center"/>
          </w:tcPr>
          <w:p w:rsidR="1A106A46" w:rsidP="1A106A46" w:rsidRDefault="1A106A46" w14:paraId="0AFB7E57" w14:textId="32BA20A5">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05:16.583Z">
                <w:pPr/>
              </w:pPrChange>
            </w:pPr>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p>
        </w:tc>
        <w:tc>
          <w:tcPr>
            <w:tcW w:w="2957" w:type="dxa"/>
            <w:tcBorders>
              <w:top w:val="nil"/>
              <w:left w:val="nil"/>
              <w:bottom w:val="nil"/>
              <w:right w:val="nil"/>
            </w:tcBorders>
            <w:tcMar>
              <w:top w:w="15" w:type="dxa"/>
              <w:left w:w="15" w:type="dxa"/>
              <w:right w:w="15" w:type="dxa"/>
            </w:tcMar>
            <w:vAlign w:val="bottom"/>
          </w:tcPr>
          <w:p w:rsidR="1A106A46" w:rsidRDefault="1A106A46" w14:paraId="25779677" w14:textId="1D139380"/>
        </w:tc>
      </w:tr>
    </w:tbl>
    <w:p w:rsidR="00241E3A" w:rsidP="1A106A46" w:rsidRDefault="00241E3A" w14:paraId="6322F761" w14:textId="38F926F8">
      <w:pPr>
        <w:pStyle w:val="Normal"/>
        <w:rPr>
          <w:del w:author="Yang, Qi" w:date="2025-03-24T14:35:00.879Z" w16du:dateUtc="2025-03-24T14:35:00.879Z" w:id="452135427"/>
          <w:b w:val="1"/>
          <w:bCs w:val="1"/>
        </w:rPr>
      </w:pPr>
    </w:p>
    <w:tbl>
      <w:tblPr>
        <w:tblStyle w:val="TableNormal"/>
        <w:tblW w:w="0" w:type="auto"/>
        <w:tblLayout w:type="fixed"/>
        <w:tblLook w:val="06A0" w:firstRow="1" w:lastRow="0" w:firstColumn="1" w:lastColumn="0" w:noHBand="1" w:noVBand="1"/>
      </w:tblPr>
      <w:tblGrid>
        <w:gridCol w:w="2629"/>
        <w:gridCol w:w="771"/>
        <w:gridCol w:w="3632"/>
        <w:gridCol w:w="2777"/>
      </w:tblGrid>
      <w:tr w:rsidR="1A106A46" w:rsidTr="1A106A46" w14:paraId="0EE45400">
        <w:trPr>
          <w:trHeight w:val="330"/>
          <w:ins w:author="Yang, Qi" w:date="2025-03-24T14:16:06.975Z" w16du:dateUtc="2025-03-24T14:16:06.975Z" w:id="604015989"/>
        </w:trPr>
        <w:tc>
          <w:tcPr>
            <w:tcW w:w="2629" w:type="dxa"/>
            <w:tcBorders>
              <w:top w:val="nil"/>
              <w:left w:val="nil"/>
              <w:bottom w:val="nil"/>
              <w:right w:val="nil"/>
            </w:tcBorders>
            <w:shd w:val="clear" w:color="auto" w:fill="D9D9D9" w:themeFill="background1" w:themeFillShade="D9"/>
            <w:tcMar>
              <w:top w:w="15" w:type="dxa"/>
              <w:left w:w="15" w:type="dxa"/>
              <w:right w:w="15" w:type="dxa"/>
            </w:tcMar>
            <w:vAlign w:val="center"/>
          </w:tcPr>
          <w:p w:rsidR="1A106A46" w:rsidP="1A106A46" w:rsidRDefault="1A106A46" w14:paraId="7BCCFE4B" w14:textId="7CA46F64">
            <w:pPr>
              <w:spacing w:before="0" w:beforeAutospacing="off" w:after="0" w:afterAutospacing="off"/>
              <w:jc w:val="center"/>
              <w:rPr>
                <w:rFonts w:ascii="Calibri" w:hAnsi="Calibri" w:eastAsia="Calibri" w:cs="Calibri"/>
                <w:b w:val="1"/>
                <w:bCs w:val="1"/>
                <w:i w:val="0"/>
                <w:iCs w:val="0"/>
                <w:strike w:val="0"/>
                <w:dstrike w:val="0"/>
                <w:color w:val="242424"/>
                <w:sz w:val="24"/>
                <w:szCs w:val="24"/>
                <w:u w:val="none"/>
              </w:rPr>
              <w:pPrChange w:author="Yang, Qi" w:date="2025-03-24T14:16:06.809Z">
                <w:pPr/>
              </w:pPrChange>
            </w:pPr>
            <w:ins w:author="Yang, Qi" w:date="2025-03-24T14:16:06.976Z" w:id="630318682">
              <w:r w:rsidRPr="1A106A46" w:rsidR="1A106A46">
                <w:rPr>
                  <w:rFonts w:ascii="Calibri" w:hAnsi="Calibri" w:eastAsia="Calibri" w:cs="Calibri"/>
                  <w:b w:val="1"/>
                  <w:bCs w:val="1"/>
                  <w:i w:val="0"/>
                  <w:iCs w:val="0"/>
                  <w:strike w:val="0"/>
                  <w:dstrike w:val="0"/>
                  <w:color w:val="242424"/>
                  <w:sz w:val="24"/>
                  <w:szCs w:val="24"/>
                  <w:u w:val="none"/>
                </w:rPr>
                <w:t xml:space="preserve">FHIR Element </w:t>
              </w:r>
            </w:ins>
          </w:p>
        </w:tc>
        <w:tc>
          <w:tcPr>
            <w:tcW w:w="771" w:type="dxa"/>
            <w:tcBorders>
              <w:top w:val="nil"/>
              <w:left w:val="nil"/>
              <w:bottom w:val="nil"/>
              <w:right w:val="nil"/>
            </w:tcBorders>
            <w:shd w:val="clear" w:color="auto" w:fill="D9D9D9" w:themeFill="background1" w:themeFillShade="D9"/>
            <w:tcMar>
              <w:top w:w="15" w:type="dxa"/>
              <w:left w:w="15" w:type="dxa"/>
              <w:right w:w="15" w:type="dxa"/>
            </w:tcMar>
            <w:vAlign w:val="center"/>
          </w:tcPr>
          <w:p w:rsidR="1A106A46" w:rsidP="1A106A46" w:rsidRDefault="1A106A46" w14:paraId="1CA552CF" w14:textId="6F8B6460">
            <w:pPr>
              <w:spacing w:before="0" w:beforeAutospacing="off" w:after="0" w:afterAutospacing="off"/>
              <w:jc w:val="center"/>
              <w:rPr>
                <w:rFonts w:ascii="Calibri" w:hAnsi="Calibri" w:eastAsia="Calibri" w:cs="Calibri"/>
                <w:b w:val="1"/>
                <w:bCs w:val="1"/>
                <w:i w:val="0"/>
                <w:iCs w:val="0"/>
                <w:strike w:val="0"/>
                <w:dstrike w:val="0"/>
                <w:color w:val="000000" w:themeColor="text1" w:themeTint="FF" w:themeShade="FF"/>
                <w:sz w:val="24"/>
                <w:szCs w:val="24"/>
                <w:u w:val="none"/>
              </w:rPr>
              <w:pPrChange w:author="Yang, Qi" w:date="2025-03-24T14:16:06.811Z">
                <w:pPr/>
              </w:pPrChange>
            </w:pPr>
            <w:ins w:author="Yang, Qi" w:date="2025-03-24T14:16:06.976Z" w:id="397384167">
              <w:r w:rsidRPr="1A106A46" w:rsidR="1A106A46">
                <w:rPr>
                  <w:rFonts w:ascii="Calibri" w:hAnsi="Calibri" w:eastAsia="Calibri" w:cs="Calibri"/>
                  <w:b w:val="1"/>
                  <w:bCs w:val="1"/>
                  <w:i w:val="0"/>
                  <w:iCs w:val="0"/>
                  <w:strike w:val="0"/>
                  <w:dstrike w:val="0"/>
                  <w:color w:val="000000" w:themeColor="text1" w:themeTint="FF" w:themeShade="FF"/>
                  <w:sz w:val="24"/>
                  <w:szCs w:val="24"/>
                  <w:u w:val="none"/>
                </w:rPr>
                <w:t xml:space="preserve">Value </w:t>
              </w:r>
            </w:ins>
          </w:p>
        </w:tc>
        <w:tc>
          <w:tcPr>
            <w:tcW w:w="3632" w:type="dxa"/>
            <w:tcBorders>
              <w:top w:val="nil"/>
              <w:left w:val="nil"/>
              <w:bottom w:val="nil"/>
              <w:right w:val="nil"/>
            </w:tcBorders>
            <w:shd w:val="clear" w:color="auto" w:fill="D9D9D9" w:themeFill="background1" w:themeFillShade="D9"/>
            <w:tcMar>
              <w:top w:w="15" w:type="dxa"/>
              <w:left w:w="15" w:type="dxa"/>
              <w:right w:w="15" w:type="dxa"/>
            </w:tcMar>
            <w:vAlign w:val="center"/>
          </w:tcPr>
          <w:p w:rsidR="1A106A46" w:rsidP="1A106A46" w:rsidRDefault="1A106A46" w14:paraId="2703F33A" w14:textId="2E89BD56">
            <w:pPr>
              <w:spacing w:before="0" w:beforeAutospacing="off" w:after="0" w:afterAutospacing="off"/>
              <w:jc w:val="center"/>
              <w:rPr>
                <w:rFonts w:ascii="Calibri" w:hAnsi="Calibri" w:eastAsia="Calibri" w:cs="Calibri"/>
                <w:b w:val="1"/>
                <w:bCs w:val="1"/>
                <w:i w:val="0"/>
                <w:iCs w:val="0"/>
                <w:strike w:val="0"/>
                <w:dstrike w:val="0"/>
                <w:color w:val="000000" w:themeColor="text1" w:themeTint="FF" w:themeShade="FF"/>
                <w:sz w:val="22"/>
                <w:szCs w:val="22"/>
                <w:u w:val="none"/>
              </w:rPr>
              <w:pPrChange w:author="Yang, Qi" w:date="2025-03-24T14:16:06.813Z">
                <w:pPr/>
              </w:pPrChange>
            </w:pPr>
            <w:ins w:author="Yang, Qi" w:date="2025-03-24T14:16:06.976Z" w:id="909904483">
              <w:r w:rsidRPr="1A106A46" w:rsidR="1A106A46">
                <w:rPr>
                  <w:rFonts w:ascii="Calibri" w:hAnsi="Calibri" w:eastAsia="Calibri" w:cs="Calibri"/>
                  <w:b w:val="1"/>
                  <w:bCs w:val="1"/>
                  <w:i w:val="0"/>
                  <w:iCs w:val="0"/>
                  <w:strike w:val="0"/>
                  <w:dstrike w:val="0"/>
                  <w:color w:val="000000" w:themeColor="text1" w:themeTint="FF" w:themeShade="FF"/>
                  <w:sz w:val="22"/>
                  <w:szCs w:val="22"/>
                  <w:u w:val="none"/>
                </w:rPr>
                <w:t xml:space="preserve">Calculation </w:t>
              </w:r>
            </w:ins>
          </w:p>
        </w:tc>
        <w:tc>
          <w:tcPr>
            <w:tcW w:w="2777" w:type="dxa"/>
            <w:tcBorders>
              <w:top w:val="nil"/>
              <w:left w:val="nil"/>
              <w:bottom w:val="nil"/>
              <w:right w:val="nil"/>
            </w:tcBorders>
            <w:shd w:val="clear" w:color="auto" w:fill="D9D9D9" w:themeFill="background1" w:themeFillShade="D9"/>
            <w:tcMar>
              <w:top w:w="15" w:type="dxa"/>
              <w:left w:w="15" w:type="dxa"/>
              <w:right w:w="15" w:type="dxa"/>
            </w:tcMar>
            <w:vAlign w:val="center"/>
          </w:tcPr>
          <w:p w:rsidR="1A106A46" w:rsidP="1A106A46" w:rsidRDefault="1A106A46" w14:paraId="578681D9" w14:textId="08837ABB">
            <w:pPr>
              <w:spacing w:before="0" w:beforeAutospacing="off" w:after="0" w:afterAutospacing="off"/>
              <w:jc w:val="center"/>
              <w:rPr>
                <w:rFonts w:ascii="Calibri" w:hAnsi="Calibri" w:eastAsia="Calibri" w:cs="Calibri"/>
                <w:b w:val="1"/>
                <w:bCs w:val="1"/>
                <w:i w:val="0"/>
                <w:iCs w:val="0"/>
                <w:strike w:val="0"/>
                <w:dstrike w:val="0"/>
                <w:color w:val="000000" w:themeColor="text1" w:themeTint="FF" w:themeShade="FF"/>
                <w:sz w:val="24"/>
                <w:szCs w:val="24"/>
                <w:u w:val="none"/>
              </w:rPr>
              <w:pPrChange w:author="Yang, Qi" w:date="2025-03-24T14:16:06.815Z">
                <w:pPr/>
              </w:pPrChange>
            </w:pPr>
            <w:ins w:author="Yang, Qi" w:date="2025-03-24T14:16:06.976Z" w:id="1232888917">
              <w:r w:rsidRPr="1A106A46" w:rsidR="1A106A46">
                <w:rPr>
                  <w:rFonts w:ascii="Calibri" w:hAnsi="Calibri" w:eastAsia="Calibri" w:cs="Calibri"/>
                  <w:b w:val="1"/>
                  <w:bCs w:val="1"/>
                  <w:i w:val="0"/>
                  <w:iCs w:val="0"/>
                  <w:strike w:val="0"/>
                  <w:dstrike w:val="0"/>
                  <w:color w:val="000000" w:themeColor="text1" w:themeTint="FF" w:themeShade="FF"/>
                  <w:sz w:val="24"/>
                  <w:szCs w:val="24"/>
                  <w:u w:val="none"/>
                </w:rPr>
                <w:t xml:space="preserve">OMOP CDM Field </w:t>
              </w:r>
            </w:ins>
          </w:p>
        </w:tc>
      </w:tr>
      <w:tr w:rsidR="1A106A46" w:rsidTr="1A106A46" w14:paraId="38009E1B">
        <w:trPr>
          <w:trHeight w:val="330"/>
          <w:ins w:author="Yang, Qi" w:date="2025-03-24T14:16:06.976Z" w16du:dateUtc="2025-03-24T14:16:06.976Z" w:id="1302057519"/>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4E483B75" w14:textId="69FC24CA">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816Z">
                <w:pPr/>
              </w:pPrChange>
            </w:pPr>
            <w:ins w:author="Yang, Qi" w:date="2025-03-24T14:16:06.976Z" w:id="2137518425">
              <w:r w:rsidRPr="1A106A46" w:rsidR="1A106A46">
                <w:rPr>
                  <w:rFonts w:ascii="Calibri" w:hAnsi="Calibri" w:eastAsia="Calibri" w:cs="Calibri"/>
                  <w:b w:val="0"/>
                  <w:bCs w:val="0"/>
                  <w:i w:val="0"/>
                  <w:iCs w:val="0"/>
                  <w:strike w:val="0"/>
                  <w:dstrike w:val="0"/>
                  <w:color w:val="000000" w:themeColor="text1" w:themeTint="FF" w:themeShade="FF"/>
                  <w:sz w:val="24"/>
                  <w:szCs w:val="24"/>
                  <w:u w:val="none"/>
                </w:rPr>
                <w:t>identifier</w:t>
              </w:r>
            </w:ins>
          </w:p>
        </w:tc>
        <w:tc>
          <w:tcPr>
            <w:tcW w:w="771" w:type="dxa"/>
            <w:tcBorders>
              <w:top w:val="nil"/>
              <w:left w:val="nil"/>
              <w:bottom w:val="nil"/>
              <w:right w:val="nil"/>
            </w:tcBorders>
            <w:tcMar>
              <w:top w:w="15" w:type="dxa"/>
              <w:left w:w="15" w:type="dxa"/>
              <w:right w:w="15" w:type="dxa"/>
            </w:tcMar>
            <w:vAlign w:val="bottom"/>
          </w:tcPr>
          <w:p w:rsidR="1A106A46" w:rsidRDefault="1A106A46" w14:paraId="5EA8590D" w14:textId="2D062A8D"/>
        </w:tc>
        <w:tc>
          <w:tcPr>
            <w:tcW w:w="3632" w:type="dxa"/>
            <w:tcBorders>
              <w:top w:val="nil"/>
              <w:left w:val="nil"/>
              <w:bottom w:val="nil"/>
              <w:right w:val="nil"/>
            </w:tcBorders>
            <w:tcMar>
              <w:top w:w="15" w:type="dxa"/>
              <w:left w:w="15" w:type="dxa"/>
              <w:right w:w="15" w:type="dxa"/>
            </w:tcMar>
            <w:vAlign w:val="center"/>
          </w:tcPr>
          <w:p w:rsidR="1A106A46" w:rsidRDefault="1A106A46" w14:paraId="29CF96AB" w14:textId="13A6E6D7"/>
        </w:tc>
        <w:tc>
          <w:tcPr>
            <w:tcW w:w="2777" w:type="dxa"/>
            <w:tcBorders>
              <w:top w:val="nil"/>
              <w:left w:val="nil"/>
              <w:bottom w:val="nil"/>
              <w:right w:val="nil"/>
            </w:tcBorders>
            <w:tcMar>
              <w:top w:w="15" w:type="dxa"/>
              <w:left w:w="15" w:type="dxa"/>
              <w:right w:w="15" w:type="dxa"/>
            </w:tcMar>
            <w:vAlign w:val="bottom"/>
          </w:tcPr>
          <w:p w:rsidR="1A106A46" w:rsidP="1A106A46" w:rsidRDefault="1A106A46" w14:paraId="32B6A5A8" w14:textId="633A4E65">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818Z">
                <w:pPr/>
              </w:pPrChange>
            </w:pPr>
            <w:ins w:author="Yang, Qi" w:date="2025-03-24T14:16:06.976Z" w:id="550380834">
              <w:r w:rsidRPr="1A106A46" w:rsidR="1A106A46">
                <w:rPr>
                  <w:rFonts w:ascii="Calibri" w:hAnsi="Calibri" w:eastAsia="Calibri" w:cs="Calibri"/>
                  <w:b w:val="0"/>
                  <w:bCs w:val="0"/>
                  <w:i w:val="0"/>
                  <w:iCs w:val="0"/>
                  <w:strike w:val="0"/>
                  <w:dstrike w:val="0"/>
                  <w:color w:val="000000" w:themeColor="text1" w:themeTint="FF" w:themeShade="FF"/>
                  <w:sz w:val="24"/>
                  <w:szCs w:val="24"/>
                  <w:u w:val="none"/>
                </w:rPr>
                <w:t>drug_exposure_id</w:t>
              </w:r>
            </w:ins>
          </w:p>
        </w:tc>
      </w:tr>
      <w:tr w:rsidR="1A106A46" w:rsidTr="1A106A46" w14:paraId="4343A7EB">
        <w:trPr>
          <w:trHeight w:val="1455"/>
          <w:ins w:author="Yang, Qi" w:date="2025-03-24T14:16:06.976Z" w16du:dateUtc="2025-03-24T14:16:06.976Z" w:id="1611675233"/>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05214454" w14:textId="529C2ADC">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819Z">
                <w:pPr/>
              </w:pPrChange>
            </w:pPr>
            <w:ins w:author="Yang, Qi" w:date="2025-03-24T14:16:06.976Z" w:id="548659393">
              <w:r w:rsidRPr="1A106A46" w:rsidR="1A106A46">
                <w:rPr>
                  <w:rFonts w:ascii="Calibri" w:hAnsi="Calibri" w:eastAsia="Calibri" w:cs="Calibri"/>
                  <w:b w:val="0"/>
                  <w:bCs w:val="0"/>
                  <w:i w:val="0"/>
                  <w:iCs w:val="0"/>
                  <w:strike w:val="0"/>
                  <w:dstrike w:val="0"/>
                  <w:color w:val="000000" w:themeColor="text1" w:themeTint="FF" w:themeShade="FF"/>
                  <w:sz w:val="24"/>
                  <w:szCs w:val="24"/>
                  <w:u w:val="none"/>
                </w:rPr>
                <w:t>status</w:t>
              </w:r>
            </w:ins>
          </w:p>
        </w:tc>
        <w:tc>
          <w:tcPr>
            <w:tcW w:w="771" w:type="dxa"/>
            <w:tcBorders>
              <w:top w:val="nil"/>
              <w:left w:val="nil"/>
              <w:bottom w:val="nil"/>
              <w:right w:val="nil"/>
            </w:tcBorders>
            <w:tcMar>
              <w:top w:w="15" w:type="dxa"/>
              <w:left w:w="15" w:type="dxa"/>
              <w:right w:w="15" w:type="dxa"/>
            </w:tcMar>
            <w:vAlign w:val="bottom"/>
          </w:tcPr>
          <w:p w:rsidR="1A106A46" w:rsidRDefault="1A106A46" w14:paraId="7C3CE9C9" w14:textId="77902990"/>
        </w:tc>
        <w:tc>
          <w:tcPr>
            <w:tcW w:w="3632" w:type="dxa"/>
            <w:tcBorders>
              <w:top w:val="nil"/>
              <w:left w:val="nil"/>
              <w:bottom w:val="nil"/>
              <w:right w:val="nil"/>
            </w:tcBorders>
            <w:tcMar>
              <w:top w:w="15" w:type="dxa"/>
              <w:left w:w="15" w:type="dxa"/>
              <w:right w:w="15" w:type="dxa"/>
            </w:tcMar>
            <w:vAlign w:val="center"/>
          </w:tcPr>
          <w:p w:rsidR="1A106A46" w:rsidP="1A106A46" w:rsidRDefault="1A106A46" w14:paraId="7CE072B4" w14:textId="40A1354A">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16:06.82Z">
                <w:pPr/>
              </w:pPrChange>
            </w:pPr>
            <w:ins w:author="Yang, Qi" w:date="2025-03-24T14:16:06.977Z" w:id="1115979120">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 xml:space="preserve">While this data element does not load into OMOP CDM, it is critical to determine if this record goes into OMOP CDM. Load when status = active | on-hold | ended | stopped | completed | unknown.  Do not load when status = cancelled | entered-in-error | draft </w:t>
              </w:r>
            </w:ins>
          </w:p>
        </w:tc>
        <w:tc>
          <w:tcPr>
            <w:tcW w:w="2777" w:type="dxa"/>
            <w:tcBorders>
              <w:top w:val="nil"/>
              <w:left w:val="nil"/>
              <w:bottom w:val="nil"/>
              <w:right w:val="nil"/>
            </w:tcBorders>
            <w:tcMar>
              <w:top w:w="15" w:type="dxa"/>
              <w:left w:w="15" w:type="dxa"/>
              <w:right w:w="15" w:type="dxa"/>
            </w:tcMar>
            <w:vAlign w:val="bottom"/>
          </w:tcPr>
          <w:p w:rsidR="1A106A46" w:rsidRDefault="1A106A46" w14:paraId="5FBAAA57" w14:textId="188F6CB5"/>
        </w:tc>
      </w:tr>
      <w:tr w:rsidR="1A106A46" w:rsidTr="1A106A46" w14:paraId="2B2F1CA1">
        <w:trPr>
          <w:trHeight w:val="330"/>
          <w:ins w:author="Yang, Qi" w:date="2025-03-24T14:16:06.977Z" w16du:dateUtc="2025-03-24T14:16:06.977Z" w:id="745820224"/>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4C741651" w14:textId="38DE115B">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16:06.823Z">
                <w:pPr/>
              </w:pPrChange>
            </w:pPr>
            <w:ins w:author="Yang, Qi" w:date="2025-03-24T14:16:06.977Z" w:id="1485925017">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statusReason</w:t>
              </w:r>
            </w:ins>
          </w:p>
        </w:tc>
        <w:tc>
          <w:tcPr>
            <w:tcW w:w="771" w:type="dxa"/>
            <w:tcBorders>
              <w:top w:val="nil"/>
              <w:left w:val="nil"/>
              <w:bottom w:val="nil"/>
              <w:right w:val="nil"/>
            </w:tcBorders>
            <w:tcMar>
              <w:top w:w="15" w:type="dxa"/>
              <w:left w:w="15" w:type="dxa"/>
              <w:right w:w="15" w:type="dxa"/>
            </w:tcMar>
            <w:vAlign w:val="bottom"/>
          </w:tcPr>
          <w:p w:rsidR="1A106A46" w:rsidRDefault="1A106A46" w14:paraId="75A81854" w14:textId="4FA0A780"/>
        </w:tc>
        <w:tc>
          <w:tcPr>
            <w:tcW w:w="3632" w:type="dxa"/>
            <w:tcBorders>
              <w:top w:val="nil"/>
              <w:left w:val="nil"/>
              <w:bottom w:val="nil"/>
              <w:right w:val="nil"/>
            </w:tcBorders>
            <w:tcMar>
              <w:top w:w="15" w:type="dxa"/>
              <w:left w:w="15" w:type="dxa"/>
              <w:right w:w="15" w:type="dxa"/>
            </w:tcMar>
            <w:vAlign w:val="center"/>
          </w:tcPr>
          <w:p w:rsidR="1A106A46" w:rsidP="1A106A46" w:rsidRDefault="1A106A46" w14:paraId="5F99E575" w14:textId="77185DE7">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824Z">
                <w:pPr/>
              </w:pPrChange>
            </w:pPr>
            <w:ins w:author="Yang, Qi" w:date="2025-03-24T14:16:06.977Z" w:id="354636486">
              <w:r w:rsidRPr="1A106A46" w:rsidR="1A106A46">
                <w:rPr>
                  <w:rFonts w:ascii="Calibri" w:hAnsi="Calibri" w:eastAsia="Calibri" w:cs="Calibri"/>
                  <w:b w:val="0"/>
                  <w:bCs w:val="0"/>
                  <w:i w:val="0"/>
                  <w:iCs w:val="0"/>
                  <w:strike w:val="0"/>
                  <w:dstrike w:val="0"/>
                  <w:color w:val="000000" w:themeColor="text1" w:themeTint="FF" w:themeShade="FF"/>
                  <w:sz w:val="22"/>
                  <w:szCs w:val="22"/>
                  <w:u w:val="none"/>
                </w:rPr>
                <w:t>Load when status = stopped</w:t>
              </w:r>
            </w:ins>
          </w:p>
        </w:tc>
        <w:tc>
          <w:tcPr>
            <w:tcW w:w="2777" w:type="dxa"/>
            <w:tcBorders>
              <w:top w:val="nil"/>
              <w:left w:val="nil"/>
              <w:bottom w:val="nil"/>
              <w:right w:val="nil"/>
            </w:tcBorders>
            <w:tcMar>
              <w:top w:w="15" w:type="dxa"/>
              <w:left w:w="15" w:type="dxa"/>
              <w:right w:w="15" w:type="dxa"/>
            </w:tcMar>
            <w:vAlign w:val="bottom"/>
          </w:tcPr>
          <w:p w:rsidR="1A106A46" w:rsidP="1A106A46" w:rsidRDefault="1A106A46" w14:paraId="24EF3213" w14:textId="317359CE">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825Z">
                <w:pPr/>
              </w:pPrChange>
            </w:pPr>
            <w:ins w:author="Yang, Qi" w:date="2025-03-24T14:16:06.977Z" w:id="1027197800">
              <w:r w:rsidRPr="1A106A46" w:rsidR="1A106A46">
                <w:rPr>
                  <w:rFonts w:ascii="Calibri" w:hAnsi="Calibri" w:eastAsia="Calibri" w:cs="Calibri"/>
                  <w:b w:val="0"/>
                  <w:bCs w:val="0"/>
                  <w:i w:val="0"/>
                  <w:iCs w:val="0"/>
                  <w:strike w:val="0"/>
                  <w:dstrike w:val="0"/>
                  <w:color w:val="000000" w:themeColor="text1" w:themeTint="FF" w:themeShade="FF"/>
                  <w:sz w:val="24"/>
                  <w:szCs w:val="24"/>
                  <w:u w:val="none"/>
                </w:rPr>
                <w:t>stop_reason</w:t>
              </w:r>
            </w:ins>
          </w:p>
        </w:tc>
      </w:tr>
      <w:tr w:rsidR="1A106A46" w:rsidTr="1A106A46" w14:paraId="338178B8">
        <w:trPr>
          <w:trHeight w:val="330"/>
          <w:ins w:author="Yang, Qi" w:date="2025-03-24T14:16:06.977Z" w16du:dateUtc="2025-03-24T14:16:06.977Z" w:id="152159865"/>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6AFF85CC" w14:textId="67017D8A">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827Z">
                <w:pPr/>
              </w:pPrChange>
            </w:pPr>
            <w:ins w:author="Yang, Qi" w:date="2025-03-24T14:16:06.977Z" w:id="1744911019">
              <w:r w:rsidRPr="1A106A46" w:rsidR="1A106A46">
                <w:rPr>
                  <w:rFonts w:ascii="Calibri" w:hAnsi="Calibri" w:eastAsia="Calibri" w:cs="Calibri"/>
                  <w:b w:val="0"/>
                  <w:bCs w:val="0"/>
                  <w:i w:val="0"/>
                  <w:iCs w:val="0"/>
                  <w:strike w:val="0"/>
                  <w:dstrike w:val="0"/>
                  <w:color w:val="000000" w:themeColor="text1" w:themeTint="FF" w:themeShade="FF"/>
                  <w:sz w:val="24"/>
                  <w:szCs w:val="24"/>
                  <w:u w:val="none"/>
                </w:rPr>
                <w:t>intent</w:t>
              </w:r>
            </w:ins>
          </w:p>
        </w:tc>
        <w:tc>
          <w:tcPr>
            <w:tcW w:w="771" w:type="dxa"/>
            <w:tcBorders>
              <w:top w:val="nil"/>
              <w:left w:val="nil"/>
              <w:bottom w:val="nil"/>
              <w:right w:val="nil"/>
            </w:tcBorders>
            <w:tcMar>
              <w:top w:w="15" w:type="dxa"/>
              <w:left w:w="15" w:type="dxa"/>
              <w:right w:w="15" w:type="dxa"/>
            </w:tcMar>
            <w:vAlign w:val="bottom"/>
          </w:tcPr>
          <w:p w:rsidR="1A106A46" w:rsidRDefault="1A106A46" w14:paraId="53DD539E" w14:textId="0014E713"/>
        </w:tc>
        <w:tc>
          <w:tcPr>
            <w:tcW w:w="3632" w:type="dxa"/>
            <w:tcBorders>
              <w:top w:val="nil"/>
              <w:left w:val="nil"/>
              <w:bottom w:val="nil"/>
              <w:right w:val="nil"/>
            </w:tcBorders>
            <w:tcMar>
              <w:top w:w="15" w:type="dxa"/>
              <w:left w:w="15" w:type="dxa"/>
              <w:right w:w="15" w:type="dxa"/>
            </w:tcMar>
            <w:vAlign w:val="center"/>
          </w:tcPr>
          <w:p w:rsidR="1A106A46" w:rsidP="1A106A46" w:rsidRDefault="1A106A46" w14:paraId="6BE2D3C5" w14:textId="5F30F9C7">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831Z">
                <w:pPr/>
              </w:pPrChange>
            </w:pPr>
            <w:ins w:author="Yang, Qi" w:date="2025-03-24T14:16:06.977Z" w:id="1062927079">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777" w:type="dxa"/>
            <w:tcBorders>
              <w:top w:val="nil"/>
              <w:left w:val="nil"/>
              <w:bottom w:val="nil"/>
              <w:right w:val="nil"/>
            </w:tcBorders>
            <w:tcMar>
              <w:top w:w="15" w:type="dxa"/>
              <w:left w:w="15" w:type="dxa"/>
              <w:right w:w="15" w:type="dxa"/>
            </w:tcMar>
            <w:vAlign w:val="bottom"/>
          </w:tcPr>
          <w:p w:rsidR="1A106A46" w:rsidRDefault="1A106A46" w14:paraId="2FA26593" w14:textId="7874780E"/>
        </w:tc>
      </w:tr>
      <w:tr w:rsidR="1A106A46" w:rsidTr="1A106A46" w14:paraId="3FD1FB4F">
        <w:trPr>
          <w:trHeight w:val="330"/>
          <w:ins w:author="Yang, Qi" w:date="2025-03-24T14:16:06.977Z" w16du:dateUtc="2025-03-24T14:16:06.977Z" w:id="1912133672"/>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31F84FDA" w14:textId="628CA08B">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835Z">
                <w:pPr/>
              </w:pPrChange>
            </w:pPr>
            <w:ins w:author="Yang, Qi" w:date="2025-03-24T14:16:06.977Z" w:id="2092462660">
              <w:r w:rsidRPr="1A106A46" w:rsidR="1A106A46">
                <w:rPr>
                  <w:rFonts w:ascii="Calibri" w:hAnsi="Calibri" w:eastAsia="Calibri" w:cs="Calibri"/>
                  <w:b w:val="0"/>
                  <w:bCs w:val="0"/>
                  <w:i w:val="0"/>
                  <w:iCs w:val="0"/>
                  <w:strike w:val="0"/>
                  <w:dstrike w:val="0"/>
                  <w:color w:val="000000" w:themeColor="text1" w:themeTint="FF" w:themeShade="FF"/>
                  <w:sz w:val="24"/>
                  <w:szCs w:val="24"/>
                  <w:u w:val="none"/>
                </w:rPr>
                <w:t>category</w:t>
              </w:r>
            </w:ins>
          </w:p>
        </w:tc>
        <w:tc>
          <w:tcPr>
            <w:tcW w:w="771" w:type="dxa"/>
            <w:tcBorders>
              <w:top w:val="nil"/>
              <w:left w:val="nil"/>
              <w:bottom w:val="nil"/>
              <w:right w:val="nil"/>
            </w:tcBorders>
            <w:tcMar>
              <w:top w:w="15" w:type="dxa"/>
              <w:left w:w="15" w:type="dxa"/>
              <w:right w:w="15" w:type="dxa"/>
            </w:tcMar>
            <w:vAlign w:val="bottom"/>
          </w:tcPr>
          <w:p w:rsidR="1A106A46" w:rsidRDefault="1A106A46" w14:paraId="7894695D" w14:textId="15F8DD50"/>
        </w:tc>
        <w:tc>
          <w:tcPr>
            <w:tcW w:w="3632" w:type="dxa"/>
            <w:tcBorders>
              <w:top w:val="nil"/>
              <w:left w:val="nil"/>
              <w:bottom w:val="nil"/>
              <w:right w:val="nil"/>
            </w:tcBorders>
            <w:tcMar>
              <w:top w:w="15" w:type="dxa"/>
              <w:left w:w="15" w:type="dxa"/>
              <w:right w:w="15" w:type="dxa"/>
            </w:tcMar>
            <w:vAlign w:val="center"/>
          </w:tcPr>
          <w:p w:rsidR="1A106A46" w:rsidP="1A106A46" w:rsidRDefault="1A106A46" w14:paraId="4883A753" w14:textId="407040F6">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837Z">
                <w:pPr/>
              </w:pPrChange>
            </w:pPr>
            <w:ins w:author="Yang, Qi" w:date="2025-03-24T14:16:06.977Z" w:id="1813623634">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777" w:type="dxa"/>
            <w:tcBorders>
              <w:top w:val="nil"/>
              <w:left w:val="nil"/>
              <w:bottom w:val="nil"/>
              <w:right w:val="nil"/>
            </w:tcBorders>
            <w:tcMar>
              <w:top w:w="15" w:type="dxa"/>
              <w:left w:w="15" w:type="dxa"/>
              <w:right w:w="15" w:type="dxa"/>
            </w:tcMar>
            <w:vAlign w:val="bottom"/>
          </w:tcPr>
          <w:p w:rsidR="1A106A46" w:rsidRDefault="1A106A46" w14:paraId="3E853DD1" w14:textId="5FC6A0E7"/>
        </w:tc>
      </w:tr>
      <w:tr w:rsidR="1A106A46" w:rsidTr="1A106A46" w14:paraId="64C9A9D1">
        <w:trPr>
          <w:trHeight w:val="330"/>
          <w:ins w:author="Yang, Qi" w:date="2025-03-24T14:16:06.978Z" w16du:dateUtc="2025-03-24T14:16:06.978Z" w:id="1232230436"/>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7072A463" w14:textId="28EBD9B1">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838Z">
                <w:pPr/>
              </w:pPrChange>
            </w:pPr>
            <w:ins w:author="Yang, Qi" w:date="2025-03-24T14:16:06.978Z" w:id="749154155">
              <w:r w:rsidRPr="1A106A46" w:rsidR="1A106A46">
                <w:rPr>
                  <w:rFonts w:ascii="Calibri" w:hAnsi="Calibri" w:eastAsia="Calibri" w:cs="Calibri"/>
                  <w:b w:val="0"/>
                  <w:bCs w:val="0"/>
                  <w:i w:val="0"/>
                  <w:iCs w:val="0"/>
                  <w:strike w:val="0"/>
                  <w:dstrike w:val="0"/>
                  <w:color w:val="000000" w:themeColor="text1" w:themeTint="FF" w:themeShade="FF"/>
                  <w:sz w:val="24"/>
                  <w:szCs w:val="24"/>
                  <w:u w:val="none"/>
                </w:rPr>
                <w:t>priority</w:t>
              </w:r>
            </w:ins>
          </w:p>
        </w:tc>
        <w:tc>
          <w:tcPr>
            <w:tcW w:w="771" w:type="dxa"/>
            <w:tcBorders>
              <w:top w:val="nil"/>
              <w:left w:val="nil"/>
              <w:bottom w:val="nil"/>
              <w:right w:val="nil"/>
            </w:tcBorders>
            <w:tcMar>
              <w:top w:w="15" w:type="dxa"/>
              <w:left w:w="15" w:type="dxa"/>
              <w:right w:w="15" w:type="dxa"/>
            </w:tcMar>
            <w:vAlign w:val="bottom"/>
          </w:tcPr>
          <w:p w:rsidR="1A106A46" w:rsidRDefault="1A106A46" w14:paraId="5B5BE85B" w14:textId="017E0A17"/>
        </w:tc>
        <w:tc>
          <w:tcPr>
            <w:tcW w:w="3632" w:type="dxa"/>
            <w:tcBorders>
              <w:top w:val="nil"/>
              <w:left w:val="nil"/>
              <w:bottom w:val="nil"/>
              <w:right w:val="nil"/>
            </w:tcBorders>
            <w:tcMar>
              <w:top w:w="15" w:type="dxa"/>
              <w:left w:w="15" w:type="dxa"/>
              <w:right w:w="15" w:type="dxa"/>
            </w:tcMar>
            <w:vAlign w:val="center"/>
          </w:tcPr>
          <w:p w:rsidR="1A106A46" w:rsidP="1A106A46" w:rsidRDefault="1A106A46" w14:paraId="76B46537" w14:textId="0D3877B2">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84Z">
                <w:pPr/>
              </w:pPrChange>
            </w:pPr>
            <w:ins w:author="Yang, Qi" w:date="2025-03-24T14:16:06.978Z" w:id="1495144031">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777" w:type="dxa"/>
            <w:tcBorders>
              <w:top w:val="nil"/>
              <w:left w:val="nil"/>
              <w:bottom w:val="nil"/>
              <w:right w:val="nil"/>
            </w:tcBorders>
            <w:tcMar>
              <w:top w:w="15" w:type="dxa"/>
              <w:left w:w="15" w:type="dxa"/>
              <w:right w:w="15" w:type="dxa"/>
            </w:tcMar>
            <w:vAlign w:val="bottom"/>
          </w:tcPr>
          <w:p w:rsidR="1A106A46" w:rsidRDefault="1A106A46" w14:paraId="733C8B85" w14:textId="3390ADDF"/>
        </w:tc>
      </w:tr>
      <w:tr w:rsidR="1A106A46" w:rsidTr="1A106A46" w14:paraId="1DBD778E">
        <w:trPr>
          <w:trHeight w:val="330"/>
          <w:ins w:author="Yang, Qi" w:date="2025-03-24T14:16:06.978Z" w16du:dateUtc="2025-03-24T14:16:06.978Z" w:id="288057866"/>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2B4CD652" w14:textId="688B49B9">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16:06.841Z">
                <w:pPr/>
              </w:pPrChange>
            </w:pPr>
            <w:ins w:author="Yang, Qi" w:date="2025-03-24T14:16:06.978Z" w:id="2069115705">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doNotPerform</w:t>
              </w:r>
            </w:ins>
          </w:p>
        </w:tc>
        <w:tc>
          <w:tcPr>
            <w:tcW w:w="771" w:type="dxa"/>
            <w:tcBorders>
              <w:top w:val="nil"/>
              <w:left w:val="nil"/>
              <w:bottom w:val="nil"/>
              <w:right w:val="nil"/>
            </w:tcBorders>
            <w:tcMar>
              <w:top w:w="15" w:type="dxa"/>
              <w:left w:w="15" w:type="dxa"/>
              <w:right w:w="15" w:type="dxa"/>
            </w:tcMar>
            <w:vAlign w:val="bottom"/>
          </w:tcPr>
          <w:p w:rsidR="1A106A46" w:rsidRDefault="1A106A46" w14:paraId="50318F95" w14:textId="4BA6F19F"/>
        </w:tc>
        <w:tc>
          <w:tcPr>
            <w:tcW w:w="3632" w:type="dxa"/>
            <w:tcBorders>
              <w:top w:val="nil"/>
              <w:left w:val="nil"/>
              <w:bottom w:val="nil"/>
              <w:right w:val="nil"/>
            </w:tcBorders>
            <w:tcMar>
              <w:top w:w="15" w:type="dxa"/>
              <w:left w:w="15" w:type="dxa"/>
              <w:right w:w="15" w:type="dxa"/>
            </w:tcMar>
            <w:vAlign w:val="center"/>
          </w:tcPr>
          <w:p w:rsidR="1A106A46" w:rsidP="1A106A46" w:rsidRDefault="1A106A46" w14:paraId="2C4B2D99" w14:textId="53937A7B">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843Z">
                <w:pPr/>
              </w:pPrChange>
            </w:pPr>
            <w:ins w:author="Yang, Qi" w:date="2025-03-24T14:16:06.978Z" w:id="968693562">
              <w:r w:rsidRPr="1A106A46" w:rsidR="1A106A46">
                <w:rPr>
                  <w:rFonts w:ascii="Calibri" w:hAnsi="Calibri" w:eastAsia="Calibri" w:cs="Calibri"/>
                  <w:b w:val="0"/>
                  <w:bCs w:val="0"/>
                  <w:i w:val="0"/>
                  <w:iCs w:val="0"/>
                  <w:strike w:val="0"/>
                  <w:dstrike w:val="0"/>
                  <w:color w:val="000000" w:themeColor="text1" w:themeTint="FF" w:themeShade="FF"/>
                  <w:sz w:val="22"/>
                  <w:szCs w:val="22"/>
                  <w:u w:val="none"/>
                </w:rPr>
                <w:t>If this is Yes, then this record does not go into OMOP CDM</w:t>
              </w:r>
            </w:ins>
          </w:p>
        </w:tc>
        <w:tc>
          <w:tcPr>
            <w:tcW w:w="2777" w:type="dxa"/>
            <w:tcBorders>
              <w:top w:val="nil"/>
              <w:left w:val="nil"/>
              <w:bottom w:val="nil"/>
              <w:right w:val="nil"/>
            </w:tcBorders>
            <w:tcMar>
              <w:top w:w="15" w:type="dxa"/>
              <w:left w:w="15" w:type="dxa"/>
              <w:right w:w="15" w:type="dxa"/>
            </w:tcMar>
            <w:vAlign w:val="bottom"/>
          </w:tcPr>
          <w:p w:rsidR="1A106A46" w:rsidRDefault="1A106A46" w14:paraId="5BB8543D" w14:textId="5D0E13A9"/>
        </w:tc>
      </w:tr>
      <w:tr w:rsidR="1A106A46" w:rsidTr="1A106A46" w14:paraId="19CAB0C2">
        <w:trPr>
          <w:trHeight w:val="330"/>
          <w:ins w:author="Yang, Qi" w:date="2025-03-24T14:16:06.978Z" w16du:dateUtc="2025-03-24T14:16:06.978Z" w:id="1175555733"/>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75CD4C20" w14:textId="7CFC29ED">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846Z">
                <w:pPr/>
              </w:pPrChange>
            </w:pPr>
            <w:ins w:author="Yang, Qi" w:date="2025-03-24T14:16:06.978Z" w:id="2049493440">
              <w:r w:rsidRPr="1A106A46" w:rsidR="1A106A46">
                <w:rPr>
                  <w:rFonts w:ascii="Calibri" w:hAnsi="Calibri" w:eastAsia="Calibri" w:cs="Calibri"/>
                  <w:b w:val="0"/>
                  <w:bCs w:val="0"/>
                  <w:i w:val="0"/>
                  <w:iCs w:val="0"/>
                  <w:strike w:val="0"/>
                  <w:dstrike w:val="0"/>
                  <w:color w:val="000000" w:themeColor="text1" w:themeTint="FF" w:themeShade="FF"/>
                  <w:sz w:val="24"/>
                  <w:szCs w:val="24"/>
                  <w:u w:val="none"/>
                </w:rPr>
                <w:t>reported[x]</w:t>
              </w:r>
            </w:ins>
          </w:p>
        </w:tc>
        <w:tc>
          <w:tcPr>
            <w:tcW w:w="771" w:type="dxa"/>
            <w:tcBorders>
              <w:top w:val="nil"/>
              <w:left w:val="nil"/>
              <w:bottom w:val="nil"/>
              <w:right w:val="nil"/>
            </w:tcBorders>
            <w:tcMar>
              <w:top w:w="15" w:type="dxa"/>
              <w:left w:w="15" w:type="dxa"/>
              <w:right w:w="15" w:type="dxa"/>
            </w:tcMar>
            <w:vAlign w:val="bottom"/>
          </w:tcPr>
          <w:p w:rsidR="1A106A46" w:rsidRDefault="1A106A46" w14:paraId="1D7160AA" w14:textId="3615E88C"/>
        </w:tc>
        <w:tc>
          <w:tcPr>
            <w:tcW w:w="3632" w:type="dxa"/>
            <w:tcBorders>
              <w:top w:val="nil"/>
              <w:left w:val="nil"/>
              <w:bottom w:val="nil"/>
              <w:right w:val="nil"/>
            </w:tcBorders>
            <w:tcMar>
              <w:top w:w="15" w:type="dxa"/>
              <w:left w:w="15" w:type="dxa"/>
              <w:right w:w="15" w:type="dxa"/>
            </w:tcMar>
            <w:vAlign w:val="center"/>
          </w:tcPr>
          <w:p w:rsidR="1A106A46" w:rsidP="1A106A46" w:rsidRDefault="1A106A46" w14:paraId="7EBF19E3" w14:textId="149A5BB6">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848Z">
                <w:pPr/>
              </w:pPrChange>
            </w:pPr>
            <w:ins w:author="Yang, Qi" w:date="2025-03-24T14:16:06.979Z" w:id="1216613481">
              <w:r w:rsidRPr="1A106A46" w:rsidR="1A106A46">
                <w:rPr>
                  <w:rFonts w:ascii="Calibri" w:hAnsi="Calibri" w:eastAsia="Calibri" w:cs="Calibri"/>
                  <w:b w:val="0"/>
                  <w:bCs w:val="0"/>
                  <w:i w:val="0"/>
                  <w:iCs w:val="0"/>
                  <w:strike w:val="0"/>
                  <w:dstrike w:val="0"/>
                  <w:color w:val="000000" w:themeColor="text1" w:themeTint="FF" w:themeShade="FF"/>
                  <w:sz w:val="22"/>
                  <w:szCs w:val="22"/>
                  <w:u w:val="none"/>
                </w:rPr>
                <w:t>If reported by patient, then it goes into Observation table</w:t>
              </w:r>
            </w:ins>
          </w:p>
        </w:tc>
        <w:tc>
          <w:tcPr>
            <w:tcW w:w="2777" w:type="dxa"/>
            <w:tcBorders>
              <w:top w:val="nil"/>
              <w:left w:val="nil"/>
              <w:bottom w:val="nil"/>
              <w:right w:val="nil"/>
            </w:tcBorders>
            <w:tcMar>
              <w:top w:w="15" w:type="dxa"/>
              <w:left w:w="15" w:type="dxa"/>
              <w:right w:w="15" w:type="dxa"/>
            </w:tcMar>
            <w:vAlign w:val="bottom"/>
          </w:tcPr>
          <w:p w:rsidR="1A106A46" w:rsidRDefault="1A106A46" w14:paraId="6AE11ED4" w14:textId="0D3D0A53"/>
        </w:tc>
      </w:tr>
      <w:tr w:rsidR="1A106A46" w:rsidTr="1A106A46" w14:paraId="57AF55A8">
        <w:trPr>
          <w:trHeight w:val="945"/>
          <w:ins w:author="Yang, Qi" w:date="2025-03-24T14:16:06.979Z" w16du:dateUtc="2025-03-24T14:16:06.979Z" w:id="199734169"/>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1A3ED77A" w14:textId="2DBB14BA">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849Z">
                <w:pPr/>
              </w:pPrChange>
            </w:pPr>
            <w:ins w:author="Yang, Qi" w:date="2025-03-24T14:16:06.979Z" w:id="266591036">
              <w:r w:rsidRPr="1A106A46" w:rsidR="1A106A46">
                <w:rPr>
                  <w:rFonts w:ascii="Calibri" w:hAnsi="Calibri" w:eastAsia="Calibri" w:cs="Calibri"/>
                  <w:b w:val="0"/>
                  <w:bCs w:val="0"/>
                  <w:i w:val="0"/>
                  <w:iCs w:val="0"/>
                  <w:strike w:val="0"/>
                  <w:dstrike w:val="0"/>
                  <w:color w:val="000000" w:themeColor="text1" w:themeTint="FF" w:themeShade="FF"/>
                  <w:sz w:val="24"/>
                  <w:szCs w:val="24"/>
                  <w:u w:val="none"/>
                </w:rPr>
                <w:t>medication[x]</w:t>
              </w:r>
            </w:ins>
          </w:p>
        </w:tc>
        <w:tc>
          <w:tcPr>
            <w:tcW w:w="771" w:type="dxa"/>
            <w:tcBorders>
              <w:top w:val="nil"/>
              <w:left w:val="nil"/>
              <w:bottom w:val="nil"/>
              <w:right w:val="nil"/>
            </w:tcBorders>
            <w:tcMar>
              <w:top w:w="15" w:type="dxa"/>
              <w:left w:w="15" w:type="dxa"/>
              <w:right w:w="15" w:type="dxa"/>
            </w:tcMar>
            <w:vAlign w:val="bottom"/>
          </w:tcPr>
          <w:p w:rsidR="1A106A46" w:rsidRDefault="1A106A46" w14:paraId="5B9E27E5" w14:textId="75A40566"/>
        </w:tc>
        <w:tc>
          <w:tcPr>
            <w:tcW w:w="3632" w:type="dxa"/>
            <w:tcBorders>
              <w:top w:val="nil"/>
              <w:left w:val="nil"/>
              <w:bottom w:val="nil"/>
              <w:right w:val="nil"/>
            </w:tcBorders>
            <w:tcMar>
              <w:top w:w="15" w:type="dxa"/>
              <w:left w:w="15" w:type="dxa"/>
              <w:right w:w="15" w:type="dxa"/>
            </w:tcMar>
            <w:vAlign w:val="center"/>
          </w:tcPr>
          <w:p w:rsidR="1A106A46" w:rsidP="1A106A46" w:rsidRDefault="1A106A46" w14:paraId="0F8DA324" w14:textId="59D4641B">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16:06.851Z">
                <w:pPr/>
              </w:pPrChange>
            </w:pPr>
            <w:ins w:author="Yang, Qi" w:date="2025-03-24T14:16:06.979Z" w:id="1102021238">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 xml:space="preserve">This will help </w:t>
              </w:r>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determine</w:t>
              </w:r>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 xml:space="preserve"> the drug_concept_id</w:t>
              </w:r>
            </w:ins>
          </w:p>
        </w:tc>
        <w:tc>
          <w:tcPr>
            <w:tcW w:w="2777" w:type="dxa"/>
            <w:tcBorders>
              <w:top w:val="nil"/>
              <w:left w:val="nil"/>
              <w:bottom w:val="nil"/>
              <w:right w:val="nil"/>
            </w:tcBorders>
            <w:tcMar>
              <w:top w:w="15" w:type="dxa"/>
              <w:left w:w="15" w:type="dxa"/>
              <w:right w:w="15" w:type="dxa"/>
            </w:tcMar>
            <w:vAlign w:val="bottom"/>
          </w:tcPr>
          <w:p w:rsidR="1A106A46" w:rsidP="1A106A46" w:rsidRDefault="1A106A46" w14:paraId="51903790" w14:textId="0BE88CA2">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852Z">
                <w:pPr/>
              </w:pPrChange>
            </w:pPr>
            <w:ins w:author="Yang, Qi" w:date="2025-03-24T14:16:06.979Z" w:id="1977356216">
              <w:r w:rsidRPr="1A106A46" w:rsidR="1A106A46">
                <w:rPr>
                  <w:rFonts w:ascii="Calibri" w:hAnsi="Calibri" w:eastAsia="Calibri" w:cs="Calibri"/>
                  <w:b w:val="0"/>
                  <w:bCs w:val="0"/>
                  <w:i w:val="0"/>
                  <w:iCs w:val="0"/>
                  <w:strike w:val="0"/>
                  <w:dstrike w:val="0"/>
                  <w:color w:val="000000" w:themeColor="text1" w:themeTint="FF" w:themeShade="FF"/>
                  <w:sz w:val="24"/>
                  <w:szCs w:val="24"/>
                  <w:u w:val="none"/>
                </w:rPr>
                <w:t>drug_source_value</w:t>
              </w:r>
              <w:r>
                <w:br/>
              </w: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 xml:space="preserve"> drug_source_concept_id</w:t>
              </w:r>
              <w:r>
                <w:br/>
              </w: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 xml:space="preserve"> drug_concept_id</w:t>
              </w:r>
            </w:ins>
          </w:p>
        </w:tc>
      </w:tr>
      <w:tr w:rsidR="1A106A46" w:rsidTr="1A106A46" w14:paraId="7715DA72">
        <w:trPr>
          <w:trHeight w:val="330"/>
          <w:ins w:author="Yang, Qi" w:date="2025-03-24T14:16:06.979Z" w16du:dateUtc="2025-03-24T14:16:06.979Z" w:id="1742348548"/>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55E9FBAD" w14:textId="15D1D5E7">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854Z">
                <w:pPr/>
              </w:pPrChange>
            </w:pPr>
            <w:ins w:author="Yang, Qi" w:date="2025-03-24T14:16:06.979Z" w:id="113734356">
              <w:r w:rsidRPr="1A106A46" w:rsidR="1A106A46">
                <w:rPr>
                  <w:rFonts w:ascii="Calibri" w:hAnsi="Calibri" w:eastAsia="Calibri" w:cs="Calibri"/>
                  <w:b w:val="0"/>
                  <w:bCs w:val="0"/>
                  <w:i w:val="0"/>
                  <w:iCs w:val="0"/>
                  <w:strike w:val="0"/>
                  <w:dstrike w:val="0"/>
                  <w:color w:val="000000" w:themeColor="text1" w:themeTint="FF" w:themeShade="FF"/>
                  <w:sz w:val="24"/>
                  <w:szCs w:val="24"/>
                  <w:u w:val="none"/>
                </w:rPr>
                <w:t>subject</w:t>
              </w:r>
            </w:ins>
          </w:p>
        </w:tc>
        <w:tc>
          <w:tcPr>
            <w:tcW w:w="771" w:type="dxa"/>
            <w:tcBorders>
              <w:top w:val="nil"/>
              <w:left w:val="nil"/>
              <w:bottom w:val="nil"/>
              <w:right w:val="nil"/>
            </w:tcBorders>
            <w:tcMar>
              <w:top w:w="15" w:type="dxa"/>
              <w:left w:w="15" w:type="dxa"/>
              <w:right w:w="15" w:type="dxa"/>
            </w:tcMar>
            <w:vAlign w:val="bottom"/>
          </w:tcPr>
          <w:p w:rsidR="1A106A46" w:rsidRDefault="1A106A46" w14:paraId="3E75704E" w14:textId="01815D23"/>
        </w:tc>
        <w:tc>
          <w:tcPr>
            <w:tcW w:w="3632" w:type="dxa"/>
            <w:tcBorders>
              <w:top w:val="nil"/>
              <w:left w:val="nil"/>
              <w:bottom w:val="nil"/>
              <w:right w:val="nil"/>
            </w:tcBorders>
            <w:tcMar>
              <w:top w:w="15" w:type="dxa"/>
              <w:left w:w="15" w:type="dxa"/>
              <w:right w:w="15" w:type="dxa"/>
            </w:tcMar>
            <w:vAlign w:val="center"/>
          </w:tcPr>
          <w:p w:rsidR="1A106A46" w:rsidRDefault="1A106A46" w14:paraId="695C4508" w14:textId="078A5205"/>
        </w:tc>
        <w:tc>
          <w:tcPr>
            <w:tcW w:w="2777" w:type="dxa"/>
            <w:tcBorders>
              <w:top w:val="nil"/>
              <w:left w:val="nil"/>
              <w:bottom w:val="nil"/>
              <w:right w:val="nil"/>
            </w:tcBorders>
            <w:tcMar>
              <w:top w:w="15" w:type="dxa"/>
              <w:left w:w="15" w:type="dxa"/>
              <w:right w:w="15" w:type="dxa"/>
            </w:tcMar>
            <w:vAlign w:val="bottom"/>
          </w:tcPr>
          <w:p w:rsidR="1A106A46" w:rsidP="1A106A46" w:rsidRDefault="1A106A46" w14:paraId="4DA7EB58" w14:textId="47606CE8">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855Z">
                <w:pPr/>
              </w:pPrChange>
            </w:pPr>
            <w:ins w:author="Yang, Qi" w:date="2025-03-24T14:16:06.979Z" w:id="234125941">
              <w:r w:rsidRPr="1A106A46" w:rsidR="1A106A46">
                <w:rPr>
                  <w:rFonts w:ascii="Calibri" w:hAnsi="Calibri" w:eastAsia="Calibri" w:cs="Calibri"/>
                  <w:b w:val="0"/>
                  <w:bCs w:val="0"/>
                  <w:i w:val="0"/>
                  <w:iCs w:val="0"/>
                  <w:strike w:val="0"/>
                  <w:dstrike w:val="0"/>
                  <w:color w:val="000000" w:themeColor="text1" w:themeTint="FF" w:themeShade="FF"/>
                  <w:sz w:val="24"/>
                  <w:szCs w:val="24"/>
                  <w:u w:val="none"/>
                </w:rPr>
                <w:t>person_id</w:t>
              </w:r>
            </w:ins>
          </w:p>
        </w:tc>
      </w:tr>
      <w:tr w:rsidR="1A106A46" w:rsidTr="1A106A46" w14:paraId="04948949">
        <w:trPr>
          <w:trHeight w:val="630"/>
          <w:ins w:author="Yang, Qi" w:date="2025-03-24T14:16:06.979Z" w16du:dateUtc="2025-03-24T14:16:06.979Z" w:id="1434269144"/>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016CCC53" w14:textId="50EA8274">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857Z">
                <w:pPr/>
              </w:pPrChange>
            </w:pPr>
            <w:ins w:author="Yang, Qi" w:date="2025-03-24T14:16:06.98Z" w:id="1898453587">
              <w:r w:rsidRPr="1A106A46" w:rsidR="1A106A46">
                <w:rPr>
                  <w:rFonts w:ascii="Calibri" w:hAnsi="Calibri" w:eastAsia="Calibri" w:cs="Calibri"/>
                  <w:b w:val="0"/>
                  <w:bCs w:val="0"/>
                  <w:i w:val="0"/>
                  <w:iCs w:val="0"/>
                  <w:strike w:val="0"/>
                  <w:dstrike w:val="0"/>
                  <w:color w:val="000000" w:themeColor="text1" w:themeTint="FF" w:themeShade="FF"/>
                  <w:sz w:val="24"/>
                  <w:szCs w:val="24"/>
                  <w:u w:val="none"/>
                </w:rPr>
                <w:t>encounter</w:t>
              </w:r>
            </w:ins>
          </w:p>
        </w:tc>
        <w:tc>
          <w:tcPr>
            <w:tcW w:w="771" w:type="dxa"/>
            <w:tcBorders>
              <w:top w:val="nil"/>
              <w:left w:val="nil"/>
              <w:bottom w:val="nil"/>
              <w:right w:val="nil"/>
            </w:tcBorders>
            <w:tcMar>
              <w:top w:w="15" w:type="dxa"/>
              <w:left w:w="15" w:type="dxa"/>
              <w:right w:w="15" w:type="dxa"/>
            </w:tcMar>
            <w:vAlign w:val="bottom"/>
          </w:tcPr>
          <w:p w:rsidR="1A106A46" w:rsidRDefault="1A106A46" w14:paraId="25C47026" w14:textId="28E12898"/>
        </w:tc>
        <w:tc>
          <w:tcPr>
            <w:tcW w:w="3632" w:type="dxa"/>
            <w:tcBorders>
              <w:top w:val="nil"/>
              <w:left w:val="nil"/>
              <w:bottom w:val="nil"/>
              <w:right w:val="nil"/>
            </w:tcBorders>
            <w:tcMar>
              <w:top w:w="15" w:type="dxa"/>
              <w:left w:w="15" w:type="dxa"/>
              <w:right w:w="15" w:type="dxa"/>
            </w:tcMar>
            <w:vAlign w:val="center"/>
          </w:tcPr>
          <w:p w:rsidR="1A106A46" w:rsidRDefault="1A106A46" w14:paraId="5F083463" w14:textId="1E805B0E"/>
        </w:tc>
        <w:tc>
          <w:tcPr>
            <w:tcW w:w="2777" w:type="dxa"/>
            <w:tcBorders>
              <w:top w:val="nil"/>
              <w:left w:val="nil"/>
              <w:bottom w:val="nil"/>
              <w:right w:val="nil"/>
            </w:tcBorders>
            <w:tcMar>
              <w:top w:w="15" w:type="dxa"/>
              <w:left w:w="15" w:type="dxa"/>
              <w:right w:w="15" w:type="dxa"/>
            </w:tcMar>
            <w:vAlign w:val="bottom"/>
          </w:tcPr>
          <w:p w:rsidR="1A106A46" w:rsidP="1A106A46" w:rsidRDefault="1A106A46" w14:paraId="6B5362C8" w14:textId="6D7D5CC8">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16:06.858Z">
                <w:pPr/>
              </w:pPrChange>
            </w:pPr>
            <w:ins w:author="Yang, Qi" w:date="2025-03-24T14:16:06.98Z" w:id="565998404">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visit_occurrence_id</w:t>
              </w:r>
              <w:r>
                <w:br/>
              </w:r>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 xml:space="preserve"> </w:t>
              </w:r>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visit_detail_id</w:t>
              </w:r>
            </w:ins>
          </w:p>
        </w:tc>
      </w:tr>
      <w:tr w:rsidR="1A106A46" w:rsidTr="1A106A46" w14:paraId="084AABF8">
        <w:trPr>
          <w:trHeight w:val="330"/>
          <w:ins w:author="Yang, Qi" w:date="2025-03-24T14:16:06.98Z" w16du:dateUtc="2025-03-24T14:16:06.98Z" w:id="857566397"/>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100FFB69" w14:textId="59E22BB3">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16:06.86Z">
                <w:pPr/>
              </w:pPrChange>
            </w:pPr>
            <w:ins w:author="Yang, Qi" w:date="2025-03-24T14:16:06.98Z" w:id="1755943988">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supportingInformation</w:t>
              </w:r>
            </w:ins>
          </w:p>
        </w:tc>
        <w:tc>
          <w:tcPr>
            <w:tcW w:w="771" w:type="dxa"/>
            <w:tcBorders>
              <w:top w:val="nil"/>
              <w:left w:val="nil"/>
              <w:bottom w:val="nil"/>
              <w:right w:val="nil"/>
            </w:tcBorders>
            <w:tcMar>
              <w:top w:w="15" w:type="dxa"/>
              <w:left w:w="15" w:type="dxa"/>
              <w:right w:w="15" w:type="dxa"/>
            </w:tcMar>
            <w:vAlign w:val="bottom"/>
          </w:tcPr>
          <w:p w:rsidR="1A106A46" w:rsidRDefault="1A106A46" w14:paraId="2711FA9A" w14:textId="7EA90BFD"/>
        </w:tc>
        <w:tc>
          <w:tcPr>
            <w:tcW w:w="3632" w:type="dxa"/>
            <w:tcBorders>
              <w:top w:val="nil"/>
              <w:left w:val="nil"/>
              <w:bottom w:val="nil"/>
              <w:right w:val="nil"/>
            </w:tcBorders>
            <w:tcMar>
              <w:top w:w="15" w:type="dxa"/>
              <w:left w:w="15" w:type="dxa"/>
              <w:right w:w="15" w:type="dxa"/>
            </w:tcMar>
            <w:vAlign w:val="center"/>
          </w:tcPr>
          <w:p w:rsidR="1A106A46" w:rsidP="1A106A46" w:rsidRDefault="1A106A46" w14:paraId="51DA073F" w14:textId="072CD368">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862Z">
                <w:pPr/>
              </w:pPrChange>
            </w:pPr>
            <w:ins w:author="Yang, Qi" w:date="2025-03-24T14:16:06.98Z" w:id="2060657592">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777" w:type="dxa"/>
            <w:tcBorders>
              <w:top w:val="nil"/>
              <w:left w:val="nil"/>
              <w:bottom w:val="nil"/>
              <w:right w:val="nil"/>
            </w:tcBorders>
            <w:tcMar>
              <w:top w:w="15" w:type="dxa"/>
              <w:left w:w="15" w:type="dxa"/>
              <w:right w:w="15" w:type="dxa"/>
            </w:tcMar>
            <w:vAlign w:val="bottom"/>
          </w:tcPr>
          <w:p w:rsidR="1A106A46" w:rsidRDefault="1A106A46" w14:paraId="15CFD7E4" w14:textId="625D6668"/>
        </w:tc>
      </w:tr>
      <w:tr w:rsidR="1A106A46" w:rsidTr="1A106A46" w14:paraId="6B3152D0">
        <w:trPr>
          <w:trHeight w:val="330"/>
          <w:ins w:author="Yang, Qi" w:date="2025-03-24T14:16:06.98Z" w16du:dateUtc="2025-03-24T14:16:06.98Z" w:id="2045711306"/>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0B7E9B8F" w14:textId="6A282F9E">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16:06.868Z">
                <w:pPr/>
              </w:pPrChange>
            </w:pPr>
            <w:ins w:author="Yang, Qi" w:date="2025-03-24T14:16:06.98Z" w:id="1656398926">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authoredOn</w:t>
              </w:r>
            </w:ins>
          </w:p>
        </w:tc>
        <w:tc>
          <w:tcPr>
            <w:tcW w:w="771" w:type="dxa"/>
            <w:tcBorders>
              <w:top w:val="nil"/>
              <w:left w:val="nil"/>
              <w:bottom w:val="nil"/>
              <w:right w:val="nil"/>
            </w:tcBorders>
            <w:tcMar>
              <w:top w:w="15" w:type="dxa"/>
              <w:left w:w="15" w:type="dxa"/>
              <w:right w:w="15" w:type="dxa"/>
            </w:tcMar>
            <w:vAlign w:val="bottom"/>
          </w:tcPr>
          <w:p w:rsidR="1A106A46" w:rsidRDefault="1A106A46" w14:paraId="1D49C72C" w14:textId="34E8D35C"/>
        </w:tc>
        <w:tc>
          <w:tcPr>
            <w:tcW w:w="3632" w:type="dxa"/>
            <w:tcBorders>
              <w:top w:val="nil"/>
              <w:left w:val="nil"/>
              <w:bottom w:val="nil"/>
              <w:right w:val="nil"/>
            </w:tcBorders>
            <w:tcMar>
              <w:top w:w="15" w:type="dxa"/>
              <w:left w:w="15" w:type="dxa"/>
              <w:right w:w="15" w:type="dxa"/>
            </w:tcMar>
            <w:vAlign w:val="center"/>
          </w:tcPr>
          <w:p w:rsidR="1A106A46" w:rsidRDefault="1A106A46" w14:paraId="6984066A" w14:textId="03EE8E05"/>
        </w:tc>
        <w:tc>
          <w:tcPr>
            <w:tcW w:w="2777" w:type="dxa"/>
            <w:tcBorders>
              <w:top w:val="nil"/>
              <w:left w:val="nil"/>
              <w:bottom w:val="nil"/>
              <w:right w:val="nil"/>
            </w:tcBorders>
            <w:tcMar>
              <w:top w:w="15" w:type="dxa"/>
              <w:left w:w="15" w:type="dxa"/>
              <w:right w:w="15" w:type="dxa"/>
            </w:tcMar>
            <w:vAlign w:val="bottom"/>
          </w:tcPr>
          <w:p w:rsidR="1A106A46" w:rsidP="1A106A46" w:rsidRDefault="1A106A46" w14:paraId="0D1384B7" w14:textId="64D20DA6">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871Z">
                <w:pPr/>
              </w:pPrChange>
            </w:pPr>
            <w:ins w:author="Yang, Qi" w:date="2025-03-24T14:16:06.98Z" w:id="651798655">
              <w:r w:rsidRPr="1A106A46" w:rsidR="1A106A46">
                <w:rPr>
                  <w:rFonts w:ascii="Calibri" w:hAnsi="Calibri" w:eastAsia="Calibri" w:cs="Calibri"/>
                  <w:b w:val="0"/>
                  <w:bCs w:val="0"/>
                  <w:i w:val="0"/>
                  <w:iCs w:val="0"/>
                  <w:strike w:val="0"/>
                  <w:dstrike w:val="0"/>
                  <w:color w:val="000000" w:themeColor="text1" w:themeTint="FF" w:themeShade="FF"/>
                  <w:sz w:val="24"/>
                  <w:szCs w:val="24"/>
                  <w:u w:val="none"/>
                </w:rPr>
                <w:t>drug_exposure_start_date</w:t>
              </w:r>
            </w:ins>
          </w:p>
        </w:tc>
      </w:tr>
      <w:tr w:rsidR="1A106A46" w:rsidTr="1A106A46" w14:paraId="64CF120F">
        <w:trPr>
          <w:trHeight w:val="330"/>
          <w:ins w:author="Yang, Qi" w:date="2025-03-24T14:16:06.98Z" w16du:dateUtc="2025-03-24T14:16:06.98Z" w:id="654301468"/>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54BADF57" w14:textId="02B075E3">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873Z">
                <w:pPr/>
              </w:pPrChange>
            </w:pPr>
            <w:ins w:author="Yang, Qi" w:date="2025-03-24T14:16:06.98Z" w:id="806960951">
              <w:r w:rsidRPr="1A106A46" w:rsidR="1A106A46">
                <w:rPr>
                  <w:rFonts w:ascii="Calibri" w:hAnsi="Calibri" w:eastAsia="Calibri" w:cs="Calibri"/>
                  <w:b w:val="0"/>
                  <w:bCs w:val="0"/>
                  <w:i w:val="0"/>
                  <w:iCs w:val="0"/>
                  <w:strike w:val="0"/>
                  <w:dstrike w:val="0"/>
                  <w:color w:val="000000" w:themeColor="text1" w:themeTint="FF" w:themeShade="FF"/>
                  <w:sz w:val="24"/>
                  <w:szCs w:val="24"/>
                  <w:u w:val="none"/>
                </w:rPr>
                <w:t>requester</w:t>
              </w:r>
            </w:ins>
          </w:p>
        </w:tc>
        <w:tc>
          <w:tcPr>
            <w:tcW w:w="771" w:type="dxa"/>
            <w:tcBorders>
              <w:top w:val="nil"/>
              <w:left w:val="nil"/>
              <w:bottom w:val="nil"/>
              <w:right w:val="nil"/>
            </w:tcBorders>
            <w:tcMar>
              <w:top w:w="15" w:type="dxa"/>
              <w:left w:w="15" w:type="dxa"/>
              <w:right w:w="15" w:type="dxa"/>
            </w:tcMar>
            <w:vAlign w:val="bottom"/>
          </w:tcPr>
          <w:p w:rsidR="1A106A46" w:rsidRDefault="1A106A46" w14:paraId="6DFAB6CB" w14:textId="3018C9A6"/>
        </w:tc>
        <w:tc>
          <w:tcPr>
            <w:tcW w:w="3632" w:type="dxa"/>
            <w:tcBorders>
              <w:top w:val="nil"/>
              <w:left w:val="nil"/>
              <w:bottom w:val="nil"/>
              <w:right w:val="nil"/>
            </w:tcBorders>
            <w:tcMar>
              <w:top w:w="15" w:type="dxa"/>
              <w:left w:w="15" w:type="dxa"/>
              <w:right w:w="15" w:type="dxa"/>
            </w:tcMar>
            <w:vAlign w:val="center"/>
          </w:tcPr>
          <w:p w:rsidR="1A106A46" w:rsidRDefault="1A106A46" w14:paraId="135F29C9" w14:textId="36D7C8C5"/>
        </w:tc>
        <w:tc>
          <w:tcPr>
            <w:tcW w:w="2777" w:type="dxa"/>
            <w:tcBorders>
              <w:top w:val="nil"/>
              <w:left w:val="nil"/>
              <w:bottom w:val="nil"/>
              <w:right w:val="nil"/>
            </w:tcBorders>
            <w:tcMar>
              <w:top w:w="15" w:type="dxa"/>
              <w:left w:w="15" w:type="dxa"/>
              <w:right w:w="15" w:type="dxa"/>
            </w:tcMar>
            <w:vAlign w:val="bottom"/>
          </w:tcPr>
          <w:p w:rsidR="1A106A46" w:rsidP="1A106A46" w:rsidRDefault="1A106A46" w14:paraId="737FD1E9" w14:textId="2966D512">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875Z">
                <w:pPr/>
              </w:pPrChange>
            </w:pPr>
            <w:ins w:author="Yang, Qi" w:date="2025-03-24T14:16:06.98Z" w:id="1888993689">
              <w:r w:rsidRPr="1A106A46" w:rsidR="1A106A46">
                <w:rPr>
                  <w:rFonts w:ascii="Calibri" w:hAnsi="Calibri" w:eastAsia="Calibri" w:cs="Calibri"/>
                  <w:b w:val="0"/>
                  <w:bCs w:val="0"/>
                  <w:i w:val="0"/>
                  <w:iCs w:val="0"/>
                  <w:strike w:val="0"/>
                  <w:dstrike w:val="0"/>
                  <w:color w:val="000000" w:themeColor="text1" w:themeTint="FF" w:themeShade="FF"/>
                  <w:sz w:val="24"/>
                  <w:szCs w:val="24"/>
                  <w:u w:val="none"/>
                </w:rPr>
                <w:t>provider_id</w:t>
              </w:r>
            </w:ins>
          </w:p>
        </w:tc>
      </w:tr>
      <w:tr w:rsidR="1A106A46" w:rsidTr="1A106A46" w14:paraId="2E342044">
        <w:trPr>
          <w:trHeight w:val="330"/>
          <w:ins w:author="Yang, Qi" w:date="2025-03-24T14:16:06.98Z" w16du:dateUtc="2025-03-24T14:16:06.98Z" w:id="198481688"/>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596CF45F" w14:textId="58259D24">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16:06.877Z">
                <w:pPr/>
              </w:pPrChange>
            </w:pPr>
            <w:ins w:author="Yang, Qi" w:date="2025-03-24T14:16:06.981Z" w:id="1416964783">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performerType</w:t>
              </w:r>
            </w:ins>
          </w:p>
        </w:tc>
        <w:tc>
          <w:tcPr>
            <w:tcW w:w="771" w:type="dxa"/>
            <w:tcBorders>
              <w:top w:val="nil"/>
              <w:left w:val="nil"/>
              <w:bottom w:val="nil"/>
              <w:right w:val="nil"/>
            </w:tcBorders>
            <w:tcMar>
              <w:top w:w="15" w:type="dxa"/>
              <w:left w:w="15" w:type="dxa"/>
              <w:right w:w="15" w:type="dxa"/>
            </w:tcMar>
            <w:vAlign w:val="bottom"/>
          </w:tcPr>
          <w:p w:rsidR="1A106A46" w:rsidRDefault="1A106A46" w14:paraId="6E7BBE70" w14:textId="2DA53026"/>
        </w:tc>
        <w:tc>
          <w:tcPr>
            <w:tcW w:w="3632" w:type="dxa"/>
            <w:tcBorders>
              <w:top w:val="nil"/>
              <w:left w:val="nil"/>
              <w:bottom w:val="nil"/>
              <w:right w:val="nil"/>
            </w:tcBorders>
            <w:tcMar>
              <w:top w:w="15" w:type="dxa"/>
              <w:left w:w="15" w:type="dxa"/>
              <w:right w:w="15" w:type="dxa"/>
            </w:tcMar>
            <w:vAlign w:val="center"/>
          </w:tcPr>
          <w:p w:rsidR="1A106A46" w:rsidP="1A106A46" w:rsidRDefault="1A106A46" w14:paraId="1C3786A8" w14:textId="54A5ED95">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879Z">
                <w:pPr/>
              </w:pPrChange>
            </w:pPr>
            <w:ins w:author="Yang, Qi" w:date="2025-03-24T14:16:06.981Z" w:id="392690998">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777" w:type="dxa"/>
            <w:tcBorders>
              <w:top w:val="nil"/>
              <w:left w:val="nil"/>
              <w:bottom w:val="nil"/>
              <w:right w:val="nil"/>
            </w:tcBorders>
            <w:tcMar>
              <w:top w:w="15" w:type="dxa"/>
              <w:left w:w="15" w:type="dxa"/>
              <w:right w:w="15" w:type="dxa"/>
            </w:tcMar>
            <w:vAlign w:val="bottom"/>
          </w:tcPr>
          <w:p w:rsidR="1A106A46" w:rsidRDefault="1A106A46" w14:paraId="1F51C783" w14:textId="68D3B6C9"/>
        </w:tc>
      </w:tr>
      <w:tr w:rsidR="1A106A46" w:rsidTr="1A106A46" w14:paraId="765FE079">
        <w:trPr>
          <w:trHeight w:val="330"/>
          <w:ins w:author="Yang, Qi" w:date="2025-03-24T14:16:06.981Z" w16du:dateUtc="2025-03-24T14:16:06.981Z" w:id="552235862"/>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0393CBC5" w14:textId="43D2C09B">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881Z">
                <w:pPr/>
              </w:pPrChange>
            </w:pPr>
            <w:ins w:author="Yang, Qi" w:date="2025-03-24T14:16:06.981Z" w:id="1018774607">
              <w:r w:rsidRPr="1A106A46" w:rsidR="1A106A46">
                <w:rPr>
                  <w:rFonts w:ascii="Calibri" w:hAnsi="Calibri" w:eastAsia="Calibri" w:cs="Calibri"/>
                  <w:b w:val="0"/>
                  <w:bCs w:val="0"/>
                  <w:i w:val="0"/>
                  <w:iCs w:val="0"/>
                  <w:strike w:val="0"/>
                  <w:dstrike w:val="0"/>
                  <w:color w:val="000000" w:themeColor="text1" w:themeTint="FF" w:themeShade="FF"/>
                  <w:sz w:val="24"/>
                  <w:szCs w:val="24"/>
                  <w:u w:val="none"/>
                </w:rPr>
                <w:t>performer</w:t>
              </w:r>
            </w:ins>
          </w:p>
        </w:tc>
        <w:tc>
          <w:tcPr>
            <w:tcW w:w="771" w:type="dxa"/>
            <w:tcBorders>
              <w:top w:val="nil"/>
              <w:left w:val="nil"/>
              <w:bottom w:val="nil"/>
              <w:right w:val="nil"/>
            </w:tcBorders>
            <w:tcMar>
              <w:top w:w="15" w:type="dxa"/>
              <w:left w:w="15" w:type="dxa"/>
              <w:right w:w="15" w:type="dxa"/>
            </w:tcMar>
            <w:vAlign w:val="bottom"/>
          </w:tcPr>
          <w:p w:rsidR="1A106A46" w:rsidRDefault="1A106A46" w14:paraId="27983D26" w14:textId="713B56B0"/>
        </w:tc>
        <w:tc>
          <w:tcPr>
            <w:tcW w:w="3632" w:type="dxa"/>
            <w:tcBorders>
              <w:top w:val="nil"/>
              <w:left w:val="nil"/>
              <w:bottom w:val="nil"/>
              <w:right w:val="nil"/>
            </w:tcBorders>
            <w:tcMar>
              <w:top w:w="15" w:type="dxa"/>
              <w:left w:w="15" w:type="dxa"/>
              <w:right w:w="15" w:type="dxa"/>
            </w:tcMar>
            <w:vAlign w:val="center"/>
          </w:tcPr>
          <w:p w:rsidR="1A106A46" w:rsidP="1A106A46" w:rsidRDefault="1A106A46" w14:paraId="42B8FC61" w14:textId="28AB9406">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882Z">
                <w:pPr/>
              </w:pPrChange>
            </w:pPr>
            <w:ins w:author="Yang, Qi" w:date="2025-03-24T14:16:06.981Z" w:id="1001605708">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777" w:type="dxa"/>
            <w:tcBorders>
              <w:top w:val="nil"/>
              <w:left w:val="nil"/>
              <w:bottom w:val="nil"/>
              <w:right w:val="nil"/>
            </w:tcBorders>
            <w:tcMar>
              <w:top w:w="15" w:type="dxa"/>
              <w:left w:w="15" w:type="dxa"/>
              <w:right w:w="15" w:type="dxa"/>
            </w:tcMar>
            <w:vAlign w:val="bottom"/>
          </w:tcPr>
          <w:p w:rsidR="1A106A46" w:rsidRDefault="1A106A46" w14:paraId="57D643D6" w14:textId="0CE25AFE"/>
        </w:tc>
      </w:tr>
      <w:tr w:rsidR="1A106A46" w:rsidTr="1A106A46" w14:paraId="127BC494">
        <w:trPr>
          <w:trHeight w:val="330"/>
          <w:ins w:author="Yang, Qi" w:date="2025-03-24T14:16:06.981Z" w16du:dateUtc="2025-03-24T14:16:06.981Z" w:id="13145606"/>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5CCE9C5A" w14:textId="730C22A7">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885Z">
                <w:pPr/>
              </w:pPrChange>
            </w:pPr>
            <w:ins w:author="Yang, Qi" w:date="2025-03-24T14:16:06.981Z" w:id="556041134">
              <w:r w:rsidRPr="1A106A46" w:rsidR="1A106A46">
                <w:rPr>
                  <w:rFonts w:ascii="Calibri" w:hAnsi="Calibri" w:eastAsia="Calibri" w:cs="Calibri"/>
                  <w:b w:val="0"/>
                  <w:bCs w:val="0"/>
                  <w:i w:val="0"/>
                  <w:iCs w:val="0"/>
                  <w:strike w:val="0"/>
                  <w:dstrike w:val="0"/>
                  <w:color w:val="000000" w:themeColor="text1" w:themeTint="FF" w:themeShade="FF"/>
                  <w:sz w:val="24"/>
                  <w:szCs w:val="24"/>
                  <w:u w:val="none"/>
                </w:rPr>
                <w:t>recorder</w:t>
              </w:r>
            </w:ins>
          </w:p>
        </w:tc>
        <w:tc>
          <w:tcPr>
            <w:tcW w:w="771" w:type="dxa"/>
            <w:tcBorders>
              <w:top w:val="nil"/>
              <w:left w:val="nil"/>
              <w:bottom w:val="nil"/>
              <w:right w:val="nil"/>
            </w:tcBorders>
            <w:tcMar>
              <w:top w:w="15" w:type="dxa"/>
              <w:left w:w="15" w:type="dxa"/>
              <w:right w:w="15" w:type="dxa"/>
            </w:tcMar>
            <w:vAlign w:val="bottom"/>
          </w:tcPr>
          <w:p w:rsidR="1A106A46" w:rsidRDefault="1A106A46" w14:paraId="04F71EE8" w14:textId="46E6002A"/>
        </w:tc>
        <w:tc>
          <w:tcPr>
            <w:tcW w:w="3632" w:type="dxa"/>
            <w:tcBorders>
              <w:top w:val="nil"/>
              <w:left w:val="nil"/>
              <w:bottom w:val="nil"/>
              <w:right w:val="nil"/>
            </w:tcBorders>
            <w:tcMar>
              <w:top w:w="15" w:type="dxa"/>
              <w:left w:w="15" w:type="dxa"/>
              <w:right w:w="15" w:type="dxa"/>
            </w:tcMar>
            <w:vAlign w:val="center"/>
          </w:tcPr>
          <w:p w:rsidR="1A106A46" w:rsidP="1A106A46" w:rsidRDefault="1A106A46" w14:paraId="0950EE76" w14:textId="145AECFE">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886Z">
                <w:pPr/>
              </w:pPrChange>
            </w:pPr>
            <w:ins w:author="Yang, Qi" w:date="2025-03-24T14:16:06.981Z" w:id="1713407521">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777" w:type="dxa"/>
            <w:tcBorders>
              <w:top w:val="nil"/>
              <w:left w:val="nil"/>
              <w:bottom w:val="nil"/>
              <w:right w:val="nil"/>
            </w:tcBorders>
            <w:tcMar>
              <w:top w:w="15" w:type="dxa"/>
              <w:left w:w="15" w:type="dxa"/>
              <w:right w:w="15" w:type="dxa"/>
            </w:tcMar>
            <w:vAlign w:val="bottom"/>
          </w:tcPr>
          <w:p w:rsidR="1A106A46" w:rsidRDefault="1A106A46" w14:paraId="6158ACCF" w14:textId="75DA5A66"/>
        </w:tc>
      </w:tr>
      <w:tr w:rsidR="1A106A46" w:rsidTr="1A106A46" w14:paraId="4D892F53">
        <w:trPr>
          <w:trHeight w:val="330"/>
          <w:ins w:author="Yang, Qi" w:date="2025-03-24T14:16:06.981Z" w16du:dateUtc="2025-03-24T14:16:06.981Z" w:id="1821051878"/>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2073622E" w14:textId="7393343E">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16:06.888Z">
                <w:pPr/>
              </w:pPrChange>
            </w:pPr>
            <w:ins w:author="Yang, Qi" w:date="2025-03-24T14:16:06.981Z" w:id="1012418923">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reasonCode</w:t>
              </w:r>
            </w:ins>
          </w:p>
        </w:tc>
        <w:tc>
          <w:tcPr>
            <w:tcW w:w="771" w:type="dxa"/>
            <w:tcBorders>
              <w:top w:val="nil"/>
              <w:left w:val="nil"/>
              <w:bottom w:val="nil"/>
              <w:right w:val="nil"/>
            </w:tcBorders>
            <w:tcMar>
              <w:top w:w="15" w:type="dxa"/>
              <w:left w:w="15" w:type="dxa"/>
              <w:right w:w="15" w:type="dxa"/>
            </w:tcMar>
            <w:vAlign w:val="bottom"/>
          </w:tcPr>
          <w:p w:rsidR="1A106A46" w:rsidRDefault="1A106A46" w14:paraId="6B6A40B3" w14:textId="0E36B14C"/>
        </w:tc>
        <w:tc>
          <w:tcPr>
            <w:tcW w:w="3632" w:type="dxa"/>
            <w:tcBorders>
              <w:top w:val="nil"/>
              <w:left w:val="nil"/>
              <w:bottom w:val="nil"/>
              <w:right w:val="nil"/>
            </w:tcBorders>
            <w:tcMar>
              <w:top w:w="15" w:type="dxa"/>
              <w:left w:w="15" w:type="dxa"/>
              <w:right w:w="15" w:type="dxa"/>
            </w:tcMar>
            <w:vAlign w:val="center"/>
          </w:tcPr>
          <w:p w:rsidR="1A106A46" w:rsidP="1A106A46" w:rsidRDefault="1A106A46" w14:paraId="07CC18E4" w14:textId="16F5C466">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889Z">
                <w:pPr/>
              </w:pPrChange>
            </w:pPr>
            <w:ins w:author="Yang, Qi" w:date="2025-03-24T14:16:06.982Z" w:id="1396078726">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777" w:type="dxa"/>
            <w:tcBorders>
              <w:top w:val="nil"/>
              <w:left w:val="nil"/>
              <w:bottom w:val="nil"/>
              <w:right w:val="nil"/>
            </w:tcBorders>
            <w:tcMar>
              <w:top w:w="15" w:type="dxa"/>
              <w:left w:w="15" w:type="dxa"/>
              <w:right w:w="15" w:type="dxa"/>
            </w:tcMar>
            <w:vAlign w:val="bottom"/>
          </w:tcPr>
          <w:p w:rsidR="1A106A46" w:rsidRDefault="1A106A46" w14:paraId="554EB5A8" w14:textId="355AF693"/>
        </w:tc>
      </w:tr>
      <w:tr w:rsidR="1A106A46" w:rsidTr="1A106A46" w14:paraId="0428DBB8">
        <w:trPr>
          <w:trHeight w:val="585"/>
          <w:ins w:author="Yang, Qi" w:date="2025-03-24T14:16:06.982Z" w16du:dateUtc="2025-03-24T14:16:06.982Z" w:id="252702434"/>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52272B47" w14:textId="60542C98">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16:06.891Z">
                <w:pPr/>
              </w:pPrChange>
            </w:pPr>
            <w:ins w:author="Yang, Qi" w:date="2025-03-24T14:16:06.982Z" w:id="1321497412">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reasonReference</w:t>
              </w:r>
            </w:ins>
          </w:p>
        </w:tc>
        <w:tc>
          <w:tcPr>
            <w:tcW w:w="771" w:type="dxa"/>
            <w:tcBorders>
              <w:top w:val="nil"/>
              <w:left w:val="nil"/>
              <w:bottom w:val="nil"/>
              <w:right w:val="nil"/>
            </w:tcBorders>
            <w:tcMar>
              <w:top w:w="15" w:type="dxa"/>
              <w:left w:w="15" w:type="dxa"/>
              <w:right w:w="15" w:type="dxa"/>
            </w:tcMar>
            <w:vAlign w:val="bottom"/>
          </w:tcPr>
          <w:p w:rsidR="1A106A46" w:rsidRDefault="1A106A46" w14:paraId="7BB18236" w14:textId="6F959171"/>
        </w:tc>
        <w:tc>
          <w:tcPr>
            <w:tcW w:w="3632" w:type="dxa"/>
            <w:tcBorders>
              <w:top w:val="nil"/>
              <w:left w:val="nil"/>
              <w:bottom w:val="nil"/>
              <w:right w:val="nil"/>
            </w:tcBorders>
            <w:tcMar>
              <w:top w:w="15" w:type="dxa"/>
              <w:left w:w="15" w:type="dxa"/>
              <w:right w:w="15" w:type="dxa"/>
            </w:tcMar>
            <w:vAlign w:val="center"/>
          </w:tcPr>
          <w:p w:rsidR="1A106A46" w:rsidP="1A106A46" w:rsidRDefault="1A106A46" w14:paraId="1AB0B821" w14:textId="4C75AECF">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893Z">
                <w:pPr/>
              </w:pPrChange>
            </w:pPr>
            <w:ins w:author="Yang, Qi" w:date="2025-03-24T14:16:06.982Z" w:id="1857406442">
              <w:r w:rsidRPr="1A106A46" w:rsidR="1A106A46">
                <w:rPr>
                  <w:rFonts w:ascii="Calibri" w:hAnsi="Calibri" w:eastAsia="Calibri" w:cs="Calibri"/>
                  <w:b w:val="0"/>
                  <w:bCs w:val="0"/>
                  <w:i w:val="0"/>
                  <w:iCs w:val="0"/>
                  <w:strike w:val="0"/>
                  <w:dstrike w:val="0"/>
                  <w:color w:val="000000" w:themeColor="text1" w:themeTint="FF" w:themeShade="FF"/>
                  <w:sz w:val="22"/>
                  <w:szCs w:val="22"/>
                  <w:u w:val="none"/>
                </w:rPr>
                <w:t>If there is no corresponding FHIR condition data element, this can be used.</w:t>
              </w:r>
            </w:ins>
          </w:p>
        </w:tc>
        <w:tc>
          <w:tcPr>
            <w:tcW w:w="2777" w:type="dxa"/>
            <w:tcBorders>
              <w:top w:val="nil"/>
              <w:left w:val="nil"/>
              <w:bottom w:val="nil"/>
              <w:right w:val="nil"/>
            </w:tcBorders>
            <w:tcMar>
              <w:top w:w="15" w:type="dxa"/>
              <w:left w:w="15" w:type="dxa"/>
              <w:right w:w="15" w:type="dxa"/>
            </w:tcMar>
            <w:vAlign w:val="bottom"/>
          </w:tcPr>
          <w:p w:rsidR="1A106A46" w:rsidRDefault="1A106A46" w14:paraId="21858879" w14:textId="0AEC6E5C"/>
        </w:tc>
      </w:tr>
      <w:tr w:rsidR="1A106A46" w:rsidTr="1A106A46" w14:paraId="50E4A032">
        <w:trPr>
          <w:trHeight w:val="330"/>
          <w:ins w:author="Yang, Qi" w:date="2025-03-24T14:16:06.982Z" w16du:dateUtc="2025-03-24T14:16:06.982Z" w:id="1450811702"/>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764FBE75" w14:textId="35DAB06B">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16:06.894Z">
                <w:pPr/>
              </w:pPrChange>
            </w:pPr>
            <w:ins w:author="Yang, Qi" w:date="2025-03-24T14:16:06.982Z" w:id="902279768">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instantiatesCanonical</w:t>
              </w:r>
            </w:ins>
          </w:p>
        </w:tc>
        <w:tc>
          <w:tcPr>
            <w:tcW w:w="771" w:type="dxa"/>
            <w:tcBorders>
              <w:top w:val="nil"/>
              <w:left w:val="nil"/>
              <w:bottom w:val="nil"/>
              <w:right w:val="nil"/>
            </w:tcBorders>
            <w:tcMar>
              <w:top w:w="15" w:type="dxa"/>
              <w:left w:w="15" w:type="dxa"/>
              <w:right w:w="15" w:type="dxa"/>
            </w:tcMar>
            <w:vAlign w:val="bottom"/>
          </w:tcPr>
          <w:p w:rsidR="1A106A46" w:rsidRDefault="1A106A46" w14:paraId="0BA65829" w14:textId="75979657"/>
        </w:tc>
        <w:tc>
          <w:tcPr>
            <w:tcW w:w="3632" w:type="dxa"/>
            <w:tcBorders>
              <w:top w:val="nil"/>
              <w:left w:val="nil"/>
              <w:bottom w:val="nil"/>
              <w:right w:val="nil"/>
            </w:tcBorders>
            <w:tcMar>
              <w:top w:w="15" w:type="dxa"/>
              <w:left w:w="15" w:type="dxa"/>
              <w:right w:w="15" w:type="dxa"/>
            </w:tcMar>
            <w:vAlign w:val="center"/>
          </w:tcPr>
          <w:p w:rsidR="1A106A46" w:rsidP="1A106A46" w:rsidRDefault="1A106A46" w14:paraId="04AD129F" w14:textId="11365EE6">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896Z">
                <w:pPr/>
              </w:pPrChange>
            </w:pPr>
            <w:ins w:author="Yang, Qi" w:date="2025-03-24T14:16:06.982Z" w:id="1760114576">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777" w:type="dxa"/>
            <w:tcBorders>
              <w:top w:val="nil"/>
              <w:left w:val="nil"/>
              <w:bottom w:val="nil"/>
              <w:right w:val="nil"/>
            </w:tcBorders>
            <w:tcMar>
              <w:top w:w="15" w:type="dxa"/>
              <w:left w:w="15" w:type="dxa"/>
              <w:right w:w="15" w:type="dxa"/>
            </w:tcMar>
            <w:vAlign w:val="bottom"/>
          </w:tcPr>
          <w:p w:rsidR="1A106A46" w:rsidRDefault="1A106A46" w14:paraId="5E2E0A4D" w14:textId="5F971CD9"/>
        </w:tc>
      </w:tr>
      <w:tr w:rsidR="1A106A46" w:rsidTr="1A106A46" w14:paraId="073697A8">
        <w:trPr>
          <w:trHeight w:val="330"/>
          <w:ins w:author="Yang, Qi" w:date="2025-03-24T14:16:06.982Z" w16du:dateUtc="2025-03-24T14:16:06.982Z" w:id="2112668135"/>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52AFE804" w14:textId="2D96C952">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16:06.897Z">
                <w:pPr/>
              </w:pPrChange>
            </w:pPr>
            <w:ins w:author="Yang, Qi" w:date="2025-03-24T14:16:06.982Z" w:id="1151567255">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instantiatesUri</w:t>
              </w:r>
            </w:ins>
          </w:p>
        </w:tc>
        <w:tc>
          <w:tcPr>
            <w:tcW w:w="771" w:type="dxa"/>
            <w:tcBorders>
              <w:top w:val="nil"/>
              <w:left w:val="nil"/>
              <w:bottom w:val="nil"/>
              <w:right w:val="nil"/>
            </w:tcBorders>
            <w:tcMar>
              <w:top w:w="15" w:type="dxa"/>
              <w:left w:w="15" w:type="dxa"/>
              <w:right w:w="15" w:type="dxa"/>
            </w:tcMar>
            <w:vAlign w:val="bottom"/>
          </w:tcPr>
          <w:p w:rsidR="1A106A46" w:rsidRDefault="1A106A46" w14:paraId="19EDA4D4" w14:textId="1ABCF148"/>
        </w:tc>
        <w:tc>
          <w:tcPr>
            <w:tcW w:w="3632" w:type="dxa"/>
            <w:tcBorders>
              <w:top w:val="nil"/>
              <w:left w:val="nil"/>
              <w:bottom w:val="nil"/>
              <w:right w:val="nil"/>
            </w:tcBorders>
            <w:tcMar>
              <w:top w:w="15" w:type="dxa"/>
              <w:left w:w="15" w:type="dxa"/>
              <w:right w:w="15" w:type="dxa"/>
            </w:tcMar>
            <w:vAlign w:val="center"/>
          </w:tcPr>
          <w:p w:rsidR="1A106A46" w:rsidP="1A106A46" w:rsidRDefault="1A106A46" w14:paraId="1BEB222E" w14:textId="345FCEE5">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898Z">
                <w:pPr/>
              </w:pPrChange>
            </w:pPr>
            <w:ins w:author="Yang, Qi" w:date="2025-03-24T14:16:06.982Z" w:id="266254215">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777" w:type="dxa"/>
            <w:tcBorders>
              <w:top w:val="nil"/>
              <w:left w:val="nil"/>
              <w:bottom w:val="nil"/>
              <w:right w:val="nil"/>
            </w:tcBorders>
            <w:tcMar>
              <w:top w:w="15" w:type="dxa"/>
              <w:left w:w="15" w:type="dxa"/>
              <w:right w:w="15" w:type="dxa"/>
            </w:tcMar>
            <w:vAlign w:val="bottom"/>
          </w:tcPr>
          <w:p w:rsidR="1A106A46" w:rsidRDefault="1A106A46" w14:paraId="1803BEBB" w14:textId="08F6AA48"/>
        </w:tc>
      </w:tr>
      <w:tr w:rsidR="1A106A46" w:rsidTr="1A106A46" w14:paraId="0F43C7B2">
        <w:trPr>
          <w:trHeight w:val="330"/>
          <w:ins w:author="Yang, Qi" w:date="2025-03-24T14:16:06.982Z" w16du:dateUtc="2025-03-24T14:16:06.982Z" w:id="248356280"/>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6ACEE83C" w14:textId="0F889975">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16:06.9Z">
                <w:pPr/>
              </w:pPrChange>
            </w:pPr>
            <w:ins w:author="Yang, Qi" w:date="2025-03-24T14:16:06.983Z" w:id="530563070">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basedOn</w:t>
              </w:r>
            </w:ins>
          </w:p>
        </w:tc>
        <w:tc>
          <w:tcPr>
            <w:tcW w:w="771" w:type="dxa"/>
            <w:tcBorders>
              <w:top w:val="nil"/>
              <w:left w:val="nil"/>
              <w:bottom w:val="nil"/>
              <w:right w:val="nil"/>
            </w:tcBorders>
            <w:tcMar>
              <w:top w:w="15" w:type="dxa"/>
              <w:left w:w="15" w:type="dxa"/>
              <w:right w:w="15" w:type="dxa"/>
            </w:tcMar>
            <w:vAlign w:val="bottom"/>
          </w:tcPr>
          <w:p w:rsidR="1A106A46" w:rsidRDefault="1A106A46" w14:paraId="0F718B05" w14:textId="56F81859"/>
        </w:tc>
        <w:tc>
          <w:tcPr>
            <w:tcW w:w="3632" w:type="dxa"/>
            <w:tcBorders>
              <w:top w:val="nil"/>
              <w:left w:val="nil"/>
              <w:bottom w:val="nil"/>
              <w:right w:val="nil"/>
            </w:tcBorders>
            <w:tcMar>
              <w:top w:w="15" w:type="dxa"/>
              <w:left w:w="15" w:type="dxa"/>
              <w:right w:w="15" w:type="dxa"/>
            </w:tcMar>
            <w:vAlign w:val="center"/>
          </w:tcPr>
          <w:p w:rsidR="1A106A46" w:rsidP="1A106A46" w:rsidRDefault="1A106A46" w14:paraId="0DAFBB2B" w14:textId="4084B5A6">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904Z">
                <w:pPr/>
              </w:pPrChange>
            </w:pPr>
            <w:ins w:author="Yang, Qi" w:date="2025-03-24T14:16:06.983Z" w:id="1710702797">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777" w:type="dxa"/>
            <w:tcBorders>
              <w:top w:val="nil"/>
              <w:left w:val="nil"/>
              <w:bottom w:val="nil"/>
              <w:right w:val="nil"/>
            </w:tcBorders>
            <w:tcMar>
              <w:top w:w="15" w:type="dxa"/>
              <w:left w:w="15" w:type="dxa"/>
              <w:right w:w="15" w:type="dxa"/>
            </w:tcMar>
            <w:vAlign w:val="bottom"/>
          </w:tcPr>
          <w:p w:rsidR="1A106A46" w:rsidRDefault="1A106A46" w14:paraId="1184C593" w14:textId="3C6E147E"/>
        </w:tc>
      </w:tr>
      <w:tr w:rsidR="1A106A46" w:rsidTr="1A106A46" w14:paraId="5F085AAF">
        <w:trPr>
          <w:trHeight w:val="330"/>
          <w:ins w:author="Yang, Qi" w:date="2025-03-24T14:16:06.983Z" w16du:dateUtc="2025-03-24T14:16:06.983Z" w:id="2119854975"/>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5928A2D1" w14:textId="374E3256">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16:06.907Z">
                <w:pPr/>
              </w:pPrChange>
            </w:pPr>
            <w:ins w:author="Yang, Qi" w:date="2025-03-24T14:16:06.983Z" w:id="1557570686">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groupIdentifier</w:t>
              </w:r>
            </w:ins>
          </w:p>
        </w:tc>
        <w:tc>
          <w:tcPr>
            <w:tcW w:w="771" w:type="dxa"/>
            <w:tcBorders>
              <w:top w:val="nil"/>
              <w:left w:val="nil"/>
              <w:bottom w:val="nil"/>
              <w:right w:val="nil"/>
            </w:tcBorders>
            <w:tcMar>
              <w:top w:w="15" w:type="dxa"/>
              <w:left w:w="15" w:type="dxa"/>
              <w:right w:w="15" w:type="dxa"/>
            </w:tcMar>
            <w:vAlign w:val="bottom"/>
          </w:tcPr>
          <w:p w:rsidR="1A106A46" w:rsidRDefault="1A106A46" w14:paraId="1160D6CF" w14:textId="1F61BF5D"/>
        </w:tc>
        <w:tc>
          <w:tcPr>
            <w:tcW w:w="3632" w:type="dxa"/>
            <w:tcBorders>
              <w:top w:val="nil"/>
              <w:left w:val="nil"/>
              <w:bottom w:val="nil"/>
              <w:right w:val="nil"/>
            </w:tcBorders>
            <w:tcMar>
              <w:top w:w="15" w:type="dxa"/>
              <w:left w:w="15" w:type="dxa"/>
              <w:right w:w="15" w:type="dxa"/>
            </w:tcMar>
            <w:vAlign w:val="center"/>
          </w:tcPr>
          <w:p w:rsidR="1A106A46" w:rsidP="1A106A46" w:rsidRDefault="1A106A46" w14:paraId="3019FBFA" w14:textId="7EFF920A">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909Z">
                <w:pPr/>
              </w:pPrChange>
            </w:pPr>
            <w:ins w:author="Yang, Qi" w:date="2025-03-24T14:16:06.983Z" w:id="339040736">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777" w:type="dxa"/>
            <w:tcBorders>
              <w:top w:val="nil"/>
              <w:left w:val="nil"/>
              <w:bottom w:val="nil"/>
              <w:right w:val="nil"/>
            </w:tcBorders>
            <w:tcMar>
              <w:top w:w="15" w:type="dxa"/>
              <w:left w:w="15" w:type="dxa"/>
              <w:right w:w="15" w:type="dxa"/>
            </w:tcMar>
            <w:vAlign w:val="bottom"/>
          </w:tcPr>
          <w:p w:rsidR="1A106A46" w:rsidRDefault="1A106A46" w14:paraId="7D49DF8C" w14:textId="4CAF6185"/>
        </w:tc>
      </w:tr>
      <w:tr w:rsidR="1A106A46" w:rsidTr="1A106A46" w14:paraId="72850045">
        <w:trPr>
          <w:trHeight w:val="330"/>
          <w:ins w:author="Yang, Qi" w:date="2025-03-24T14:16:06.983Z" w16du:dateUtc="2025-03-24T14:16:06.983Z" w:id="925348397"/>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74FB0552" w14:textId="1BABAB7B">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16:06.911Z">
                <w:pPr/>
              </w:pPrChange>
            </w:pPr>
            <w:ins w:author="Yang, Qi" w:date="2025-03-24T14:16:06.983Z" w:id="1096102416">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courseOfTherapyType</w:t>
              </w:r>
            </w:ins>
          </w:p>
        </w:tc>
        <w:tc>
          <w:tcPr>
            <w:tcW w:w="771" w:type="dxa"/>
            <w:tcBorders>
              <w:top w:val="nil"/>
              <w:left w:val="nil"/>
              <w:bottom w:val="nil"/>
              <w:right w:val="nil"/>
            </w:tcBorders>
            <w:tcMar>
              <w:top w:w="15" w:type="dxa"/>
              <w:left w:w="15" w:type="dxa"/>
              <w:right w:w="15" w:type="dxa"/>
            </w:tcMar>
            <w:vAlign w:val="bottom"/>
          </w:tcPr>
          <w:p w:rsidR="1A106A46" w:rsidRDefault="1A106A46" w14:paraId="292413B1" w14:textId="66DCD8D3"/>
        </w:tc>
        <w:tc>
          <w:tcPr>
            <w:tcW w:w="3632" w:type="dxa"/>
            <w:tcBorders>
              <w:top w:val="nil"/>
              <w:left w:val="nil"/>
              <w:bottom w:val="nil"/>
              <w:right w:val="nil"/>
            </w:tcBorders>
            <w:tcMar>
              <w:top w:w="15" w:type="dxa"/>
              <w:left w:w="15" w:type="dxa"/>
              <w:right w:w="15" w:type="dxa"/>
            </w:tcMar>
            <w:vAlign w:val="center"/>
          </w:tcPr>
          <w:p w:rsidR="1A106A46" w:rsidP="1A106A46" w:rsidRDefault="1A106A46" w14:paraId="08512DE8" w14:textId="03ED6F53">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912Z">
                <w:pPr/>
              </w:pPrChange>
            </w:pPr>
            <w:ins w:author="Yang, Qi" w:date="2025-03-24T14:16:06.983Z" w:id="603368082">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777" w:type="dxa"/>
            <w:tcBorders>
              <w:top w:val="nil"/>
              <w:left w:val="nil"/>
              <w:bottom w:val="nil"/>
              <w:right w:val="nil"/>
            </w:tcBorders>
            <w:tcMar>
              <w:top w:w="15" w:type="dxa"/>
              <w:left w:w="15" w:type="dxa"/>
              <w:right w:w="15" w:type="dxa"/>
            </w:tcMar>
            <w:vAlign w:val="bottom"/>
          </w:tcPr>
          <w:p w:rsidR="1A106A46" w:rsidRDefault="1A106A46" w14:paraId="7709AD19" w14:textId="4831CE8E"/>
        </w:tc>
      </w:tr>
      <w:tr w:rsidR="1A106A46" w:rsidTr="1A106A46" w14:paraId="69E43B88">
        <w:trPr>
          <w:trHeight w:val="330"/>
          <w:ins w:author="Yang, Qi" w:date="2025-03-24T14:16:06.983Z" w16du:dateUtc="2025-03-24T14:16:06.983Z" w:id="718936775"/>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54916012" w14:textId="2176AE6D">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914Z">
                <w:pPr/>
              </w:pPrChange>
            </w:pPr>
            <w:ins w:author="Yang, Qi" w:date="2025-03-24T14:16:06.983Z" w:id="2077598365">
              <w:r w:rsidRPr="1A106A46" w:rsidR="1A106A46">
                <w:rPr>
                  <w:rFonts w:ascii="Calibri" w:hAnsi="Calibri" w:eastAsia="Calibri" w:cs="Calibri"/>
                  <w:b w:val="0"/>
                  <w:bCs w:val="0"/>
                  <w:i w:val="0"/>
                  <w:iCs w:val="0"/>
                  <w:strike w:val="0"/>
                  <w:dstrike w:val="0"/>
                  <w:color w:val="000000" w:themeColor="text1" w:themeTint="FF" w:themeShade="FF"/>
                  <w:sz w:val="24"/>
                  <w:szCs w:val="24"/>
                  <w:u w:val="none"/>
                </w:rPr>
                <w:t>insurance</w:t>
              </w:r>
            </w:ins>
          </w:p>
        </w:tc>
        <w:tc>
          <w:tcPr>
            <w:tcW w:w="771" w:type="dxa"/>
            <w:tcBorders>
              <w:top w:val="nil"/>
              <w:left w:val="nil"/>
              <w:bottom w:val="nil"/>
              <w:right w:val="nil"/>
            </w:tcBorders>
            <w:tcMar>
              <w:top w:w="15" w:type="dxa"/>
              <w:left w:w="15" w:type="dxa"/>
              <w:right w:w="15" w:type="dxa"/>
            </w:tcMar>
            <w:vAlign w:val="bottom"/>
          </w:tcPr>
          <w:p w:rsidR="1A106A46" w:rsidRDefault="1A106A46" w14:paraId="1AA4DC39" w14:textId="585827D4"/>
        </w:tc>
        <w:tc>
          <w:tcPr>
            <w:tcW w:w="3632" w:type="dxa"/>
            <w:tcBorders>
              <w:top w:val="nil"/>
              <w:left w:val="nil"/>
              <w:bottom w:val="nil"/>
              <w:right w:val="nil"/>
            </w:tcBorders>
            <w:tcMar>
              <w:top w:w="15" w:type="dxa"/>
              <w:left w:w="15" w:type="dxa"/>
              <w:right w:w="15" w:type="dxa"/>
            </w:tcMar>
            <w:vAlign w:val="center"/>
          </w:tcPr>
          <w:p w:rsidR="1A106A46" w:rsidP="1A106A46" w:rsidRDefault="1A106A46" w14:paraId="72992EF1" w14:textId="658AF365">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916Z">
                <w:pPr/>
              </w:pPrChange>
            </w:pPr>
            <w:ins w:author="Yang, Qi" w:date="2025-03-24T14:16:06.984Z" w:id="2104637319">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777" w:type="dxa"/>
            <w:tcBorders>
              <w:top w:val="nil"/>
              <w:left w:val="nil"/>
              <w:bottom w:val="nil"/>
              <w:right w:val="nil"/>
            </w:tcBorders>
            <w:tcMar>
              <w:top w:w="15" w:type="dxa"/>
              <w:left w:w="15" w:type="dxa"/>
              <w:right w:w="15" w:type="dxa"/>
            </w:tcMar>
            <w:vAlign w:val="bottom"/>
          </w:tcPr>
          <w:p w:rsidR="1A106A46" w:rsidRDefault="1A106A46" w14:paraId="5E8A16CB" w14:textId="6BE6AEB8"/>
        </w:tc>
      </w:tr>
      <w:tr w:rsidR="1A106A46" w:rsidTr="1A106A46" w14:paraId="0D7A8A2D">
        <w:trPr>
          <w:trHeight w:val="330"/>
          <w:ins w:author="Yang, Qi" w:date="2025-03-24T14:16:06.984Z" w16du:dateUtc="2025-03-24T14:16:06.984Z" w:id="85006274"/>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1464D35B" w14:textId="06DE2242">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917Z">
                <w:pPr/>
              </w:pPrChange>
            </w:pPr>
            <w:ins w:author="Yang, Qi" w:date="2025-03-24T14:16:06.984Z" w:id="644516004">
              <w:r w:rsidRPr="1A106A46" w:rsidR="1A106A46">
                <w:rPr>
                  <w:rFonts w:ascii="Calibri" w:hAnsi="Calibri" w:eastAsia="Calibri" w:cs="Calibri"/>
                  <w:b w:val="0"/>
                  <w:bCs w:val="0"/>
                  <w:i w:val="0"/>
                  <w:iCs w:val="0"/>
                  <w:strike w:val="0"/>
                  <w:dstrike w:val="0"/>
                  <w:color w:val="000000" w:themeColor="text1" w:themeTint="FF" w:themeShade="FF"/>
                  <w:sz w:val="24"/>
                  <w:szCs w:val="24"/>
                  <w:u w:val="none"/>
                </w:rPr>
                <w:t>note</w:t>
              </w:r>
            </w:ins>
          </w:p>
        </w:tc>
        <w:tc>
          <w:tcPr>
            <w:tcW w:w="771" w:type="dxa"/>
            <w:tcBorders>
              <w:top w:val="nil"/>
              <w:left w:val="nil"/>
              <w:bottom w:val="nil"/>
              <w:right w:val="nil"/>
            </w:tcBorders>
            <w:tcMar>
              <w:top w:w="15" w:type="dxa"/>
              <w:left w:w="15" w:type="dxa"/>
              <w:right w:w="15" w:type="dxa"/>
            </w:tcMar>
            <w:vAlign w:val="bottom"/>
          </w:tcPr>
          <w:p w:rsidR="1A106A46" w:rsidRDefault="1A106A46" w14:paraId="38A972CD" w14:textId="28494B87"/>
        </w:tc>
        <w:tc>
          <w:tcPr>
            <w:tcW w:w="3632" w:type="dxa"/>
            <w:tcBorders>
              <w:top w:val="nil"/>
              <w:left w:val="nil"/>
              <w:bottom w:val="nil"/>
              <w:right w:val="nil"/>
            </w:tcBorders>
            <w:tcMar>
              <w:top w:w="15" w:type="dxa"/>
              <w:left w:w="15" w:type="dxa"/>
              <w:right w:w="15" w:type="dxa"/>
            </w:tcMar>
            <w:vAlign w:val="center"/>
          </w:tcPr>
          <w:p w:rsidR="1A106A46" w:rsidP="1A106A46" w:rsidRDefault="1A106A46" w14:paraId="4EB54C4C" w14:textId="1DD0148C">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919Z">
                <w:pPr/>
              </w:pPrChange>
            </w:pPr>
            <w:ins w:author="Yang, Qi" w:date="2025-03-24T14:16:06.984Z" w:id="456025288">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777" w:type="dxa"/>
            <w:tcBorders>
              <w:top w:val="nil"/>
              <w:left w:val="nil"/>
              <w:bottom w:val="nil"/>
              <w:right w:val="nil"/>
            </w:tcBorders>
            <w:tcMar>
              <w:top w:w="15" w:type="dxa"/>
              <w:left w:w="15" w:type="dxa"/>
              <w:right w:w="15" w:type="dxa"/>
            </w:tcMar>
            <w:vAlign w:val="bottom"/>
          </w:tcPr>
          <w:p w:rsidR="1A106A46" w:rsidRDefault="1A106A46" w14:paraId="300A2762" w14:textId="6F45DB69"/>
        </w:tc>
      </w:tr>
      <w:tr w:rsidR="1A106A46" w:rsidTr="1A106A46" w14:paraId="546CA362">
        <w:trPr>
          <w:trHeight w:val="945"/>
          <w:ins w:author="Yang, Qi" w:date="2025-03-24T14:16:06.984Z" w16du:dateUtc="2025-03-24T14:16:06.984Z" w:id="884322912"/>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30A83E1F" w14:textId="6D9E2DB0">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16:06.921Z">
                <w:pPr/>
              </w:pPrChange>
            </w:pPr>
            <w:ins w:author="Yang, Qi" w:date="2025-03-24T14:16:06.984Z" w:id="1741079961">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dosageInstruction</w:t>
              </w:r>
            </w:ins>
          </w:p>
        </w:tc>
        <w:tc>
          <w:tcPr>
            <w:tcW w:w="771" w:type="dxa"/>
            <w:tcBorders>
              <w:top w:val="nil"/>
              <w:left w:val="nil"/>
              <w:bottom w:val="nil"/>
              <w:right w:val="nil"/>
            </w:tcBorders>
            <w:tcMar>
              <w:top w:w="15" w:type="dxa"/>
              <w:left w:w="15" w:type="dxa"/>
              <w:right w:w="15" w:type="dxa"/>
            </w:tcMar>
            <w:vAlign w:val="bottom"/>
          </w:tcPr>
          <w:p w:rsidR="1A106A46" w:rsidRDefault="1A106A46" w14:paraId="259B556C" w14:textId="75216EB8"/>
        </w:tc>
        <w:tc>
          <w:tcPr>
            <w:tcW w:w="3632" w:type="dxa"/>
            <w:tcBorders>
              <w:top w:val="nil"/>
              <w:left w:val="nil"/>
              <w:bottom w:val="nil"/>
              <w:right w:val="nil"/>
            </w:tcBorders>
            <w:tcMar>
              <w:top w:w="15" w:type="dxa"/>
              <w:left w:w="15" w:type="dxa"/>
              <w:right w:w="15" w:type="dxa"/>
            </w:tcMar>
            <w:vAlign w:val="center"/>
          </w:tcPr>
          <w:p w:rsidR="1A106A46" w:rsidP="1A106A46" w:rsidRDefault="1A106A46" w14:paraId="72BC4982" w14:textId="50F9DA1F">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16:06.924Z">
                <w:pPr/>
              </w:pPrChange>
            </w:pPr>
            <w:ins w:author="Yang, Qi" w:date="2025-03-24T14:16:06.984Z" w:id="547350344">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 xml:space="preserve">This will help </w:t>
              </w:r>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determine</w:t>
              </w:r>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 xml:space="preserve"> the drug_concept_id</w:t>
              </w:r>
            </w:ins>
          </w:p>
        </w:tc>
        <w:tc>
          <w:tcPr>
            <w:tcW w:w="2777" w:type="dxa"/>
            <w:tcBorders>
              <w:top w:val="nil"/>
              <w:left w:val="nil"/>
              <w:bottom w:val="nil"/>
              <w:right w:val="nil"/>
            </w:tcBorders>
            <w:tcMar>
              <w:top w:w="15" w:type="dxa"/>
              <w:left w:w="15" w:type="dxa"/>
              <w:right w:w="15" w:type="dxa"/>
            </w:tcMar>
            <w:vAlign w:val="bottom"/>
          </w:tcPr>
          <w:p w:rsidR="1A106A46" w:rsidP="1A106A46" w:rsidRDefault="1A106A46" w14:paraId="06F12D55" w14:textId="0506531C">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926Z">
                <w:pPr/>
              </w:pPrChange>
            </w:pPr>
            <w:ins w:author="Yang, Qi" w:date="2025-03-24T14:16:06.984Z" w:id="1877512282">
              <w:r w:rsidRPr="1A106A46" w:rsidR="1A106A46">
                <w:rPr>
                  <w:rFonts w:ascii="Calibri" w:hAnsi="Calibri" w:eastAsia="Calibri" w:cs="Calibri"/>
                  <w:b w:val="0"/>
                  <w:bCs w:val="0"/>
                  <w:i w:val="0"/>
                  <w:iCs w:val="0"/>
                  <w:strike w:val="0"/>
                  <w:dstrike w:val="0"/>
                  <w:color w:val="000000" w:themeColor="text1" w:themeTint="FF" w:themeShade="FF"/>
                  <w:sz w:val="24"/>
                  <w:szCs w:val="24"/>
                  <w:u w:val="none"/>
                </w:rPr>
                <w:t>route_concept_id</w:t>
              </w:r>
              <w:r>
                <w:br/>
              </w: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 xml:space="preserve"> route_source_value</w:t>
              </w:r>
              <w:r>
                <w:br/>
              </w: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 xml:space="preserve"> sig</w:t>
              </w:r>
            </w:ins>
          </w:p>
        </w:tc>
      </w:tr>
      <w:tr w:rsidR="1A106A46" w:rsidTr="1A106A46" w14:paraId="1EF01990">
        <w:trPr>
          <w:trHeight w:val="330"/>
          <w:ins w:author="Yang, Qi" w:date="2025-03-24T14:16:06.984Z" w16du:dateUtc="2025-03-24T14:16:06.984Z" w:id="142606168"/>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11757C1F" w14:textId="35800439">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16:06.928Z">
                <w:pPr/>
              </w:pPrChange>
            </w:pPr>
            <w:ins w:author="Yang, Qi" w:date="2025-03-24T14:16:06.984Z" w:id="1411529681">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dispenseRequest</w:t>
              </w:r>
            </w:ins>
          </w:p>
        </w:tc>
        <w:tc>
          <w:tcPr>
            <w:tcW w:w="771" w:type="dxa"/>
            <w:tcBorders>
              <w:top w:val="nil"/>
              <w:left w:val="nil"/>
              <w:bottom w:val="nil"/>
              <w:right w:val="nil"/>
            </w:tcBorders>
            <w:tcMar>
              <w:top w:w="15" w:type="dxa"/>
              <w:left w:w="15" w:type="dxa"/>
              <w:right w:w="15" w:type="dxa"/>
            </w:tcMar>
            <w:vAlign w:val="bottom"/>
          </w:tcPr>
          <w:p w:rsidR="1A106A46" w:rsidRDefault="1A106A46" w14:paraId="74B61B13" w14:textId="6A4C7C96"/>
        </w:tc>
        <w:tc>
          <w:tcPr>
            <w:tcW w:w="3632" w:type="dxa"/>
            <w:tcBorders>
              <w:top w:val="nil"/>
              <w:left w:val="nil"/>
              <w:bottom w:val="nil"/>
              <w:right w:val="nil"/>
            </w:tcBorders>
            <w:tcMar>
              <w:top w:w="15" w:type="dxa"/>
              <w:left w:w="15" w:type="dxa"/>
              <w:right w:w="15" w:type="dxa"/>
            </w:tcMar>
            <w:vAlign w:val="center"/>
          </w:tcPr>
          <w:p w:rsidR="1A106A46" w:rsidP="1A106A46" w:rsidRDefault="1A106A46" w14:paraId="5883F5AC" w14:textId="4B32E781">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93Z">
                <w:pPr/>
              </w:pPrChange>
            </w:pPr>
            <w:ins w:author="Yang, Qi" w:date="2025-03-24T14:16:06.984Z" w:id="644441808">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777" w:type="dxa"/>
            <w:tcBorders>
              <w:top w:val="nil"/>
              <w:left w:val="nil"/>
              <w:bottom w:val="nil"/>
              <w:right w:val="nil"/>
            </w:tcBorders>
            <w:tcMar>
              <w:top w:w="15" w:type="dxa"/>
              <w:left w:w="15" w:type="dxa"/>
              <w:right w:w="15" w:type="dxa"/>
            </w:tcMar>
            <w:vAlign w:val="bottom"/>
          </w:tcPr>
          <w:p w:rsidR="1A106A46" w:rsidRDefault="1A106A46" w14:paraId="03D02992" w14:textId="72A1A290"/>
        </w:tc>
      </w:tr>
      <w:tr w:rsidR="1A106A46" w:rsidTr="1A106A46" w14:paraId="107429B6">
        <w:trPr>
          <w:trHeight w:val="330"/>
          <w:ins w:author="Yang, Qi" w:date="2025-03-24T14:16:06.984Z" w16du:dateUtc="2025-03-24T14:16:06.984Z" w:id="1902511626"/>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546F2D09" w14:textId="69769575">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16:06.932Z">
                <w:pPr/>
              </w:pPrChange>
            </w:pPr>
            <w:ins w:author="Yang, Qi" w:date="2025-03-24T14:16:06.985Z" w:id="78569955">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validityPeriod</w:t>
              </w:r>
            </w:ins>
          </w:p>
        </w:tc>
        <w:tc>
          <w:tcPr>
            <w:tcW w:w="771" w:type="dxa"/>
            <w:tcBorders>
              <w:top w:val="nil"/>
              <w:left w:val="nil"/>
              <w:bottom w:val="nil"/>
              <w:right w:val="nil"/>
            </w:tcBorders>
            <w:tcMar>
              <w:top w:w="15" w:type="dxa"/>
              <w:left w:w="15" w:type="dxa"/>
              <w:right w:w="15" w:type="dxa"/>
            </w:tcMar>
            <w:vAlign w:val="bottom"/>
          </w:tcPr>
          <w:p w:rsidR="1A106A46" w:rsidRDefault="1A106A46" w14:paraId="1E094B5B" w14:textId="0809E721"/>
        </w:tc>
        <w:tc>
          <w:tcPr>
            <w:tcW w:w="3632" w:type="dxa"/>
            <w:tcBorders>
              <w:top w:val="nil"/>
              <w:left w:val="nil"/>
              <w:bottom w:val="nil"/>
              <w:right w:val="nil"/>
            </w:tcBorders>
            <w:tcMar>
              <w:top w:w="15" w:type="dxa"/>
              <w:left w:w="15" w:type="dxa"/>
              <w:right w:w="15" w:type="dxa"/>
            </w:tcMar>
            <w:vAlign w:val="center"/>
          </w:tcPr>
          <w:p w:rsidR="1A106A46" w:rsidRDefault="1A106A46" w14:paraId="64913D23" w14:textId="63204EF5"/>
        </w:tc>
        <w:tc>
          <w:tcPr>
            <w:tcW w:w="2777" w:type="dxa"/>
            <w:tcBorders>
              <w:top w:val="nil"/>
              <w:left w:val="nil"/>
              <w:bottom w:val="nil"/>
              <w:right w:val="nil"/>
            </w:tcBorders>
            <w:tcMar>
              <w:top w:w="15" w:type="dxa"/>
              <w:left w:w="15" w:type="dxa"/>
              <w:right w:w="15" w:type="dxa"/>
            </w:tcMar>
            <w:vAlign w:val="bottom"/>
          </w:tcPr>
          <w:p w:rsidR="1A106A46" w:rsidP="1A106A46" w:rsidRDefault="1A106A46" w14:paraId="06A09D11" w14:textId="683AB5F9">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934Z">
                <w:pPr/>
              </w:pPrChange>
            </w:pPr>
            <w:ins w:author="Yang, Qi" w:date="2025-03-24T14:16:06.985Z" w:id="1615891175">
              <w:r w:rsidRPr="1A106A46" w:rsidR="1A106A46">
                <w:rPr>
                  <w:rFonts w:ascii="Calibri" w:hAnsi="Calibri" w:eastAsia="Calibri" w:cs="Calibri"/>
                  <w:b w:val="0"/>
                  <w:bCs w:val="0"/>
                  <w:i w:val="0"/>
                  <w:iCs w:val="0"/>
                  <w:strike w:val="0"/>
                  <w:dstrike w:val="0"/>
                  <w:color w:val="000000" w:themeColor="text1" w:themeTint="FF" w:themeShade="FF"/>
                  <w:sz w:val="24"/>
                  <w:szCs w:val="24"/>
                  <w:u w:val="none"/>
                </w:rPr>
                <w:t>drug_exposure_end_date</w:t>
              </w:r>
            </w:ins>
          </w:p>
        </w:tc>
      </w:tr>
      <w:tr w:rsidR="1A106A46" w:rsidTr="1A106A46" w14:paraId="0FAEC703">
        <w:trPr>
          <w:trHeight w:val="330"/>
          <w:ins w:author="Yang, Qi" w:date="2025-03-24T14:16:06.985Z" w16du:dateUtc="2025-03-24T14:16:06.985Z" w:id="1556043167"/>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30FF7668" w14:textId="0EA0E85D">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16:06.935Z">
                <w:pPr/>
              </w:pPrChange>
            </w:pPr>
            <w:ins w:author="Yang, Qi" w:date="2025-03-24T14:16:06.985Z" w:id="1818102716">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numberOfRepeatsAllowed</w:t>
              </w:r>
            </w:ins>
          </w:p>
        </w:tc>
        <w:tc>
          <w:tcPr>
            <w:tcW w:w="771" w:type="dxa"/>
            <w:tcBorders>
              <w:top w:val="nil"/>
              <w:left w:val="nil"/>
              <w:bottom w:val="nil"/>
              <w:right w:val="nil"/>
            </w:tcBorders>
            <w:tcMar>
              <w:top w:w="15" w:type="dxa"/>
              <w:left w:w="15" w:type="dxa"/>
              <w:right w:w="15" w:type="dxa"/>
            </w:tcMar>
            <w:vAlign w:val="bottom"/>
          </w:tcPr>
          <w:p w:rsidR="1A106A46" w:rsidRDefault="1A106A46" w14:paraId="4951F959" w14:textId="3F9E7909"/>
        </w:tc>
        <w:tc>
          <w:tcPr>
            <w:tcW w:w="3632" w:type="dxa"/>
            <w:tcBorders>
              <w:top w:val="nil"/>
              <w:left w:val="nil"/>
              <w:bottom w:val="nil"/>
              <w:right w:val="nil"/>
            </w:tcBorders>
            <w:tcMar>
              <w:top w:w="15" w:type="dxa"/>
              <w:left w:w="15" w:type="dxa"/>
              <w:right w:w="15" w:type="dxa"/>
            </w:tcMar>
            <w:vAlign w:val="center"/>
          </w:tcPr>
          <w:p w:rsidR="1A106A46" w:rsidRDefault="1A106A46" w14:paraId="5A2ACBF9" w14:textId="1627DDAB"/>
        </w:tc>
        <w:tc>
          <w:tcPr>
            <w:tcW w:w="2777" w:type="dxa"/>
            <w:tcBorders>
              <w:top w:val="nil"/>
              <w:left w:val="nil"/>
              <w:bottom w:val="nil"/>
              <w:right w:val="nil"/>
            </w:tcBorders>
            <w:tcMar>
              <w:top w:w="15" w:type="dxa"/>
              <w:left w:w="15" w:type="dxa"/>
              <w:right w:w="15" w:type="dxa"/>
            </w:tcMar>
            <w:vAlign w:val="bottom"/>
          </w:tcPr>
          <w:p w:rsidR="1A106A46" w:rsidP="1A106A46" w:rsidRDefault="1A106A46" w14:paraId="0FCFA957" w14:textId="2A4AAA10">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937Z">
                <w:pPr/>
              </w:pPrChange>
            </w:pPr>
            <w:ins w:author="Yang, Qi" w:date="2025-03-24T14:16:06.985Z" w:id="1369042914">
              <w:r w:rsidRPr="1A106A46" w:rsidR="1A106A46">
                <w:rPr>
                  <w:rFonts w:ascii="Calibri" w:hAnsi="Calibri" w:eastAsia="Calibri" w:cs="Calibri"/>
                  <w:b w:val="0"/>
                  <w:bCs w:val="0"/>
                  <w:i w:val="0"/>
                  <w:iCs w:val="0"/>
                  <w:strike w:val="0"/>
                  <w:dstrike w:val="0"/>
                  <w:color w:val="000000" w:themeColor="text1" w:themeTint="FF" w:themeShade="FF"/>
                  <w:sz w:val="24"/>
                  <w:szCs w:val="24"/>
                  <w:u w:val="none"/>
                </w:rPr>
                <w:t>refills</w:t>
              </w:r>
            </w:ins>
          </w:p>
        </w:tc>
      </w:tr>
      <w:tr w:rsidR="1A106A46" w:rsidTr="1A106A46" w14:paraId="56A02993">
        <w:trPr>
          <w:trHeight w:val="330"/>
          <w:ins w:author="Yang, Qi" w:date="2025-03-24T14:16:06.985Z" w16du:dateUtc="2025-03-24T14:16:06.985Z" w:id="1845718554"/>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618DF902" w14:textId="45480FCB">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939Z">
                <w:pPr/>
              </w:pPrChange>
            </w:pPr>
            <w:ins w:author="Yang, Qi" w:date="2025-03-24T14:16:06.985Z" w:id="23291227">
              <w:r w:rsidRPr="1A106A46" w:rsidR="1A106A46">
                <w:rPr>
                  <w:rFonts w:ascii="Calibri" w:hAnsi="Calibri" w:eastAsia="Calibri" w:cs="Calibri"/>
                  <w:b w:val="0"/>
                  <w:bCs w:val="0"/>
                  <w:i w:val="0"/>
                  <w:iCs w:val="0"/>
                  <w:strike w:val="0"/>
                  <w:dstrike w:val="0"/>
                  <w:color w:val="000000" w:themeColor="text1" w:themeTint="FF" w:themeShade="FF"/>
                  <w:sz w:val="24"/>
                  <w:szCs w:val="24"/>
                  <w:u w:val="none"/>
                </w:rPr>
                <w:t>quantity</w:t>
              </w:r>
            </w:ins>
          </w:p>
        </w:tc>
        <w:tc>
          <w:tcPr>
            <w:tcW w:w="771" w:type="dxa"/>
            <w:tcBorders>
              <w:top w:val="nil"/>
              <w:left w:val="nil"/>
              <w:bottom w:val="nil"/>
              <w:right w:val="nil"/>
            </w:tcBorders>
            <w:tcMar>
              <w:top w:w="15" w:type="dxa"/>
              <w:left w:w="15" w:type="dxa"/>
              <w:right w:w="15" w:type="dxa"/>
            </w:tcMar>
            <w:vAlign w:val="bottom"/>
          </w:tcPr>
          <w:p w:rsidR="1A106A46" w:rsidRDefault="1A106A46" w14:paraId="6E8A945D" w14:textId="0DCB8B54"/>
        </w:tc>
        <w:tc>
          <w:tcPr>
            <w:tcW w:w="3632" w:type="dxa"/>
            <w:tcBorders>
              <w:top w:val="nil"/>
              <w:left w:val="nil"/>
              <w:bottom w:val="nil"/>
              <w:right w:val="nil"/>
            </w:tcBorders>
            <w:tcMar>
              <w:top w:w="15" w:type="dxa"/>
              <w:left w:w="15" w:type="dxa"/>
              <w:right w:w="15" w:type="dxa"/>
            </w:tcMar>
            <w:vAlign w:val="center"/>
          </w:tcPr>
          <w:p w:rsidR="1A106A46" w:rsidRDefault="1A106A46" w14:paraId="5AC07E4E" w14:textId="55B2C1FE"/>
        </w:tc>
        <w:tc>
          <w:tcPr>
            <w:tcW w:w="2777" w:type="dxa"/>
            <w:tcBorders>
              <w:top w:val="nil"/>
              <w:left w:val="nil"/>
              <w:bottom w:val="nil"/>
              <w:right w:val="nil"/>
            </w:tcBorders>
            <w:tcMar>
              <w:top w:w="15" w:type="dxa"/>
              <w:left w:w="15" w:type="dxa"/>
              <w:right w:w="15" w:type="dxa"/>
            </w:tcMar>
            <w:vAlign w:val="bottom"/>
          </w:tcPr>
          <w:p w:rsidR="1A106A46" w:rsidP="1A106A46" w:rsidRDefault="1A106A46" w14:paraId="3C7FF131" w14:textId="60CE6293">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94Z">
                <w:pPr/>
              </w:pPrChange>
            </w:pPr>
            <w:ins w:author="Yang, Qi" w:date="2025-03-24T14:16:06.985Z" w:id="159630080">
              <w:r w:rsidRPr="1A106A46" w:rsidR="1A106A46">
                <w:rPr>
                  <w:rFonts w:ascii="Calibri" w:hAnsi="Calibri" w:eastAsia="Calibri" w:cs="Calibri"/>
                  <w:b w:val="0"/>
                  <w:bCs w:val="0"/>
                  <w:i w:val="0"/>
                  <w:iCs w:val="0"/>
                  <w:strike w:val="0"/>
                  <w:dstrike w:val="0"/>
                  <w:color w:val="000000" w:themeColor="text1" w:themeTint="FF" w:themeShade="FF"/>
                  <w:sz w:val="24"/>
                  <w:szCs w:val="24"/>
                  <w:u w:val="none"/>
                </w:rPr>
                <w:t>quantity</w:t>
              </w:r>
            </w:ins>
          </w:p>
        </w:tc>
      </w:tr>
      <w:tr w:rsidR="1A106A46" w:rsidTr="1A106A46" w14:paraId="56E87F20">
        <w:trPr>
          <w:trHeight w:val="330"/>
          <w:ins w:author="Yang, Qi" w:date="2025-03-24T14:16:06.985Z" w16du:dateUtc="2025-03-24T14:16:06.985Z" w:id="531216864"/>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4BC83A37" w14:textId="146CF584">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16:06.942Z">
                <w:pPr/>
              </w:pPrChange>
            </w:pPr>
            <w:ins w:author="Yang, Qi" w:date="2025-03-24T14:16:06.985Z" w:id="1628833049">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expectedSupplyDuration</w:t>
              </w:r>
            </w:ins>
          </w:p>
        </w:tc>
        <w:tc>
          <w:tcPr>
            <w:tcW w:w="771" w:type="dxa"/>
            <w:tcBorders>
              <w:top w:val="nil"/>
              <w:left w:val="nil"/>
              <w:bottom w:val="nil"/>
              <w:right w:val="nil"/>
            </w:tcBorders>
            <w:tcMar>
              <w:top w:w="15" w:type="dxa"/>
              <w:left w:w="15" w:type="dxa"/>
              <w:right w:w="15" w:type="dxa"/>
            </w:tcMar>
            <w:vAlign w:val="bottom"/>
          </w:tcPr>
          <w:p w:rsidR="1A106A46" w:rsidRDefault="1A106A46" w14:paraId="7F821B17" w14:textId="79021D7F"/>
        </w:tc>
        <w:tc>
          <w:tcPr>
            <w:tcW w:w="3632" w:type="dxa"/>
            <w:tcBorders>
              <w:top w:val="nil"/>
              <w:left w:val="nil"/>
              <w:bottom w:val="nil"/>
              <w:right w:val="nil"/>
            </w:tcBorders>
            <w:tcMar>
              <w:top w:w="15" w:type="dxa"/>
              <w:left w:w="15" w:type="dxa"/>
              <w:right w:w="15" w:type="dxa"/>
            </w:tcMar>
            <w:vAlign w:val="center"/>
          </w:tcPr>
          <w:p w:rsidR="1A106A46" w:rsidRDefault="1A106A46" w14:paraId="7E9F6605" w14:textId="4DFD766D"/>
        </w:tc>
        <w:tc>
          <w:tcPr>
            <w:tcW w:w="2777" w:type="dxa"/>
            <w:tcBorders>
              <w:top w:val="nil"/>
              <w:left w:val="nil"/>
              <w:bottom w:val="nil"/>
              <w:right w:val="nil"/>
            </w:tcBorders>
            <w:tcMar>
              <w:top w:w="15" w:type="dxa"/>
              <w:left w:w="15" w:type="dxa"/>
              <w:right w:w="15" w:type="dxa"/>
            </w:tcMar>
            <w:vAlign w:val="bottom"/>
          </w:tcPr>
          <w:p w:rsidR="1A106A46" w:rsidP="1A106A46" w:rsidRDefault="1A106A46" w14:paraId="19CB2086" w14:textId="21625039">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944Z">
                <w:pPr/>
              </w:pPrChange>
            </w:pPr>
            <w:ins w:author="Yang, Qi" w:date="2025-03-24T14:16:06.986Z" w:id="64392691">
              <w:r w:rsidRPr="1A106A46" w:rsidR="1A106A46">
                <w:rPr>
                  <w:rFonts w:ascii="Calibri" w:hAnsi="Calibri" w:eastAsia="Calibri" w:cs="Calibri"/>
                  <w:b w:val="0"/>
                  <w:bCs w:val="0"/>
                  <w:i w:val="0"/>
                  <w:iCs w:val="0"/>
                  <w:strike w:val="0"/>
                  <w:dstrike w:val="0"/>
                  <w:color w:val="000000" w:themeColor="text1" w:themeTint="FF" w:themeShade="FF"/>
                  <w:sz w:val="24"/>
                  <w:szCs w:val="24"/>
                  <w:u w:val="none"/>
                </w:rPr>
                <w:t>days_supply</w:t>
              </w:r>
            </w:ins>
          </w:p>
        </w:tc>
      </w:tr>
      <w:tr w:rsidR="1A106A46" w:rsidTr="1A106A46" w14:paraId="51F203A3">
        <w:trPr>
          <w:trHeight w:val="330"/>
          <w:ins w:author="Yang, Qi" w:date="2025-03-24T14:16:06.986Z" w16du:dateUtc="2025-03-24T14:16:06.986Z" w:id="1273888147"/>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30753CC8" w14:textId="4A654CB3">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16:06.945Z">
                <w:pPr/>
              </w:pPrChange>
            </w:pPr>
            <w:ins w:author="Yang, Qi" w:date="2025-03-24T14:16:06.986Z" w:id="1599784909">
              <w:r w:rsidRPr="1A106A46" w:rsidR="1A106A46">
                <w:rPr>
                  <w:rFonts w:ascii="Calibri" w:hAnsi="Calibri" w:eastAsia="Calibri" w:cs="Calibri"/>
                  <w:b w:val="0"/>
                  <w:bCs w:val="0"/>
                  <w:i w:val="0"/>
                  <w:iCs w:val="0"/>
                  <w:strike w:val="0"/>
                  <w:dstrike w:val="0"/>
                  <w:color w:val="000000" w:themeColor="text1" w:themeTint="FF" w:themeShade="FF"/>
                  <w:sz w:val="24"/>
                  <w:szCs w:val="24"/>
                  <w:u w:val="none"/>
                </w:rPr>
                <w:t>substitution</w:t>
              </w:r>
            </w:ins>
          </w:p>
        </w:tc>
        <w:tc>
          <w:tcPr>
            <w:tcW w:w="771" w:type="dxa"/>
            <w:tcBorders>
              <w:top w:val="nil"/>
              <w:left w:val="nil"/>
              <w:bottom w:val="nil"/>
              <w:right w:val="nil"/>
            </w:tcBorders>
            <w:tcMar>
              <w:top w:w="15" w:type="dxa"/>
              <w:left w:w="15" w:type="dxa"/>
              <w:right w:w="15" w:type="dxa"/>
            </w:tcMar>
            <w:vAlign w:val="bottom"/>
          </w:tcPr>
          <w:p w:rsidR="1A106A46" w:rsidRDefault="1A106A46" w14:paraId="3702FFDE" w14:textId="7CA6661C"/>
        </w:tc>
        <w:tc>
          <w:tcPr>
            <w:tcW w:w="3632" w:type="dxa"/>
            <w:tcBorders>
              <w:top w:val="nil"/>
              <w:left w:val="nil"/>
              <w:bottom w:val="nil"/>
              <w:right w:val="nil"/>
            </w:tcBorders>
            <w:tcMar>
              <w:top w:w="15" w:type="dxa"/>
              <w:left w:w="15" w:type="dxa"/>
              <w:right w:w="15" w:type="dxa"/>
            </w:tcMar>
            <w:vAlign w:val="center"/>
          </w:tcPr>
          <w:p w:rsidR="1A106A46" w:rsidP="1A106A46" w:rsidRDefault="1A106A46" w14:paraId="57150FE9" w14:textId="29857DE6">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946Z">
                <w:pPr/>
              </w:pPrChange>
            </w:pPr>
            <w:ins w:author="Yang, Qi" w:date="2025-03-24T14:16:06.986Z" w:id="514523475">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777" w:type="dxa"/>
            <w:tcBorders>
              <w:top w:val="nil"/>
              <w:left w:val="nil"/>
              <w:bottom w:val="nil"/>
              <w:right w:val="nil"/>
            </w:tcBorders>
            <w:tcMar>
              <w:top w:w="15" w:type="dxa"/>
              <w:left w:w="15" w:type="dxa"/>
              <w:right w:w="15" w:type="dxa"/>
            </w:tcMar>
            <w:vAlign w:val="bottom"/>
          </w:tcPr>
          <w:p w:rsidR="1A106A46" w:rsidRDefault="1A106A46" w14:paraId="035406D7" w14:textId="31B7A5CC"/>
        </w:tc>
      </w:tr>
      <w:tr w:rsidR="1A106A46" w:rsidTr="1A106A46" w14:paraId="11B49E2E">
        <w:trPr>
          <w:trHeight w:val="330"/>
          <w:ins w:author="Yang, Qi" w:date="2025-03-24T14:16:06.986Z" w16du:dateUtc="2025-03-24T14:16:06.986Z" w:id="192963998"/>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445C538E" w14:textId="054FD82C">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16:06.948Z">
                <w:pPr/>
              </w:pPrChange>
            </w:pPr>
            <w:ins w:author="Yang, Qi" w:date="2025-03-24T14:16:06.986Z" w:id="2133632965">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priorPrescription</w:t>
              </w:r>
            </w:ins>
          </w:p>
        </w:tc>
        <w:tc>
          <w:tcPr>
            <w:tcW w:w="771" w:type="dxa"/>
            <w:tcBorders>
              <w:top w:val="nil"/>
              <w:left w:val="nil"/>
              <w:bottom w:val="nil"/>
              <w:right w:val="nil"/>
            </w:tcBorders>
            <w:tcMar>
              <w:top w:w="15" w:type="dxa"/>
              <w:left w:w="15" w:type="dxa"/>
              <w:right w:w="15" w:type="dxa"/>
            </w:tcMar>
            <w:vAlign w:val="bottom"/>
          </w:tcPr>
          <w:p w:rsidR="1A106A46" w:rsidRDefault="1A106A46" w14:paraId="342F0453" w14:textId="48709465"/>
        </w:tc>
        <w:tc>
          <w:tcPr>
            <w:tcW w:w="3632" w:type="dxa"/>
            <w:tcBorders>
              <w:top w:val="nil"/>
              <w:left w:val="nil"/>
              <w:bottom w:val="nil"/>
              <w:right w:val="nil"/>
            </w:tcBorders>
            <w:tcMar>
              <w:top w:w="15" w:type="dxa"/>
              <w:left w:w="15" w:type="dxa"/>
              <w:right w:w="15" w:type="dxa"/>
            </w:tcMar>
            <w:vAlign w:val="center"/>
          </w:tcPr>
          <w:p w:rsidR="1A106A46" w:rsidP="1A106A46" w:rsidRDefault="1A106A46" w14:paraId="03C76A9F" w14:textId="25D2C89A">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949Z">
                <w:pPr/>
              </w:pPrChange>
            </w:pPr>
            <w:ins w:author="Yang, Qi" w:date="2025-03-24T14:16:06.986Z" w:id="1148680616">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777" w:type="dxa"/>
            <w:tcBorders>
              <w:top w:val="nil"/>
              <w:left w:val="nil"/>
              <w:bottom w:val="nil"/>
              <w:right w:val="nil"/>
            </w:tcBorders>
            <w:tcMar>
              <w:top w:w="15" w:type="dxa"/>
              <w:left w:w="15" w:type="dxa"/>
              <w:right w:w="15" w:type="dxa"/>
            </w:tcMar>
            <w:vAlign w:val="bottom"/>
          </w:tcPr>
          <w:p w:rsidR="1A106A46" w:rsidRDefault="1A106A46" w14:paraId="20DEEB42" w14:textId="4E47476F"/>
        </w:tc>
      </w:tr>
      <w:tr w:rsidR="1A106A46" w:rsidTr="1A106A46" w14:paraId="5EF0503D">
        <w:trPr>
          <w:trHeight w:val="330"/>
          <w:ins w:author="Yang, Qi" w:date="2025-03-24T14:16:06.986Z" w16du:dateUtc="2025-03-24T14:16:06.986Z" w:id="308731771"/>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08D23692" w14:textId="3E740B96">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16:06.951Z">
                <w:pPr/>
              </w:pPrChange>
            </w:pPr>
            <w:ins w:author="Yang, Qi" w:date="2025-03-24T14:16:06.986Z" w:id="1301367821">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detectedIssue</w:t>
              </w:r>
            </w:ins>
          </w:p>
        </w:tc>
        <w:tc>
          <w:tcPr>
            <w:tcW w:w="771" w:type="dxa"/>
            <w:tcBorders>
              <w:top w:val="nil"/>
              <w:left w:val="nil"/>
              <w:bottom w:val="nil"/>
              <w:right w:val="nil"/>
            </w:tcBorders>
            <w:tcMar>
              <w:top w:w="15" w:type="dxa"/>
              <w:left w:w="15" w:type="dxa"/>
              <w:right w:w="15" w:type="dxa"/>
            </w:tcMar>
            <w:vAlign w:val="bottom"/>
          </w:tcPr>
          <w:p w:rsidR="1A106A46" w:rsidRDefault="1A106A46" w14:paraId="4777A4E0" w14:textId="7FF3E59C"/>
        </w:tc>
        <w:tc>
          <w:tcPr>
            <w:tcW w:w="3632" w:type="dxa"/>
            <w:tcBorders>
              <w:top w:val="nil"/>
              <w:left w:val="nil"/>
              <w:bottom w:val="nil"/>
              <w:right w:val="nil"/>
            </w:tcBorders>
            <w:tcMar>
              <w:top w:w="15" w:type="dxa"/>
              <w:left w:w="15" w:type="dxa"/>
              <w:right w:w="15" w:type="dxa"/>
            </w:tcMar>
            <w:vAlign w:val="center"/>
          </w:tcPr>
          <w:p w:rsidR="1A106A46" w:rsidP="1A106A46" w:rsidRDefault="1A106A46" w14:paraId="70098ADE" w14:textId="78AD6AB6">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953Z">
                <w:pPr/>
              </w:pPrChange>
            </w:pPr>
            <w:ins w:author="Yang, Qi" w:date="2025-03-24T14:16:06.986Z" w:id="1125989580">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777" w:type="dxa"/>
            <w:tcBorders>
              <w:top w:val="nil"/>
              <w:left w:val="nil"/>
              <w:bottom w:val="nil"/>
              <w:right w:val="nil"/>
            </w:tcBorders>
            <w:tcMar>
              <w:top w:w="15" w:type="dxa"/>
              <w:left w:w="15" w:type="dxa"/>
              <w:right w:w="15" w:type="dxa"/>
            </w:tcMar>
            <w:vAlign w:val="bottom"/>
          </w:tcPr>
          <w:p w:rsidR="1A106A46" w:rsidRDefault="1A106A46" w14:paraId="0BBA6D9C" w14:textId="5519F5BC"/>
        </w:tc>
      </w:tr>
      <w:tr w:rsidR="1A106A46" w:rsidTr="1A106A46" w14:paraId="6F1D8640">
        <w:trPr>
          <w:trHeight w:val="330"/>
          <w:ins w:author="Yang, Qi" w:date="2025-03-24T14:16:06.986Z" w16du:dateUtc="2025-03-24T14:16:06.986Z" w:id="482124766"/>
        </w:trPr>
        <w:tc>
          <w:tcPr>
            <w:tcW w:w="2629" w:type="dxa"/>
            <w:tcBorders>
              <w:top w:val="nil"/>
              <w:left w:val="nil"/>
              <w:bottom w:val="nil"/>
              <w:right w:val="nil"/>
            </w:tcBorders>
            <w:tcMar>
              <w:top w:w="15" w:type="dxa"/>
              <w:left w:w="15" w:type="dxa"/>
              <w:right w:w="15" w:type="dxa"/>
            </w:tcMar>
            <w:vAlign w:val="bottom"/>
          </w:tcPr>
          <w:p w:rsidR="1A106A46" w:rsidP="1A106A46" w:rsidRDefault="1A106A46" w14:paraId="120B75CB" w14:textId="585E87F5">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16:06.954Z">
                <w:pPr/>
              </w:pPrChange>
            </w:pPr>
            <w:ins w:author="Yang, Qi" w:date="2025-03-24T14:16:06.987Z" w:id="1701643020">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eventHistory</w:t>
              </w:r>
            </w:ins>
          </w:p>
        </w:tc>
        <w:tc>
          <w:tcPr>
            <w:tcW w:w="771" w:type="dxa"/>
            <w:tcBorders>
              <w:top w:val="nil"/>
              <w:left w:val="nil"/>
              <w:bottom w:val="nil"/>
              <w:right w:val="nil"/>
            </w:tcBorders>
            <w:tcMar>
              <w:top w:w="15" w:type="dxa"/>
              <w:left w:w="15" w:type="dxa"/>
              <w:right w:w="15" w:type="dxa"/>
            </w:tcMar>
            <w:vAlign w:val="bottom"/>
          </w:tcPr>
          <w:p w:rsidR="1A106A46" w:rsidRDefault="1A106A46" w14:paraId="3F8F34A2" w14:textId="66E237E5"/>
        </w:tc>
        <w:tc>
          <w:tcPr>
            <w:tcW w:w="3632" w:type="dxa"/>
            <w:tcBorders>
              <w:top w:val="nil"/>
              <w:left w:val="nil"/>
              <w:bottom w:val="nil"/>
              <w:right w:val="nil"/>
            </w:tcBorders>
            <w:tcMar>
              <w:top w:w="15" w:type="dxa"/>
              <w:left w:w="15" w:type="dxa"/>
              <w:right w:w="15" w:type="dxa"/>
            </w:tcMar>
            <w:vAlign w:val="center"/>
          </w:tcPr>
          <w:p w:rsidR="1A106A46" w:rsidP="1A106A46" w:rsidRDefault="1A106A46" w14:paraId="4AC128A4" w14:textId="1B496975">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16:06.955Z">
                <w:pPr/>
              </w:pPrChange>
            </w:pPr>
            <w:ins w:author="Yang, Qi" w:date="2025-03-24T14:16:06.987Z" w:id="879528858">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777" w:type="dxa"/>
            <w:tcBorders>
              <w:top w:val="nil"/>
              <w:left w:val="nil"/>
              <w:bottom w:val="nil"/>
              <w:right w:val="nil"/>
            </w:tcBorders>
            <w:tcMar>
              <w:top w:w="15" w:type="dxa"/>
              <w:left w:w="15" w:type="dxa"/>
              <w:right w:w="15" w:type="dxa"/>
            </w:tcMar>
            <w:vAlign w:val="bottom"/>
          </w:tcPr>
          <w:p w:rsidR="1A106A46" w:rsidRDefault="1A106A46" w14:paraId="26C816B0" w14:textId="606B1172"/>
        </w:tc>
      </w:tr>
    </w:tbl>
    <w:p w:rsidR="00241E3A" w:rsidRDefault="00241E3A" w14:paraId="4C20D03F" w14:textId="7689BD78"/>
    <w:p w:rsidR="00DB3123" w:rsidRDefault="00000000" w14:paraId="3C8318F0" w14:textId="2475894B">
      <w:r w:rsidR="00000000">
        <w:rPr/>
        <w:t>If a medication is patient-stated, then it should be mapped to the OBSERVATION table</w:t>
      </w:r>
    </w:p>
    <w:p w:rsidR="1A106A46" w:rsidRDefault="1A106A46" w14:paraId="197BCF38" w14:textId="69A6193E"/>
    <w:p w:rsidR="48439FE5" w:rsidP="1A106A46" w:rsidRDefault="48439FE5" w14:paraId="56845995" w14:textId="324F774A">
      <w:pPr>
        <w:pStyle w:val="Heading2"/>
        <w:numPr>
          <w:ilvl w:val="1"/>
          <w:numId w:val="14"/>
        </w:numPr>
        <w:rPr>
          <w:lang w:val="en-US"/>
        </w:rPr>
      </w:pPr>
      <w:r w:rsidRPr="1A106A46" w:rsidR="48439FE5">
        <w:rPr>
          <w:lang w:val="en-US"/>
        </w:rPr>
        <w:t xml:space="preserve">FHIR </w:t>
      </w:r>
      <w:r w:rsidRPr="1A106A46" w:rsidR="48439FE5">
        <w:rPr>
          <w:lang w:val="en-US"/>
        </w:rPr>
        <w:t>MedicationAdministration</w:t>
      </w:r>
      <w:r w:rsidRPr="1A106A46" w:rsidR="48439FE5">
        <w:rPr>
          <w:lang w:val="en-US"/>
        </w:rPr>
        <w:t xml:space="preserve"> Patterns &lt;</w:t>
      </w:r>
      <w:r w:rsidRPr="1A106A46" w:rsidR="48439FE5">
        <w:rPr>
          <w:highlight w:val="yellow"/>
          <w:lang w:val="en-US"/>
        </w:rPr>
        <w:t>WIP to be continued</w:t>
      </w:r>
      <w:r w:rsidRPr="1A106A46" w:rsidR="48439FE5">
        <w:rPr>
          <w:lang w:val="en-US"/>
        </w:rPr>
        <w:t>&gt;</w:t>
      </w:r>
    </w:p>
    <w:p w:rsidR="48439FE5" w:rsidP="1A106A46" w:rsidRDefault="48439FE5" w14:paraId="6B9A878B" w14:textId="48796067">
      <w:pPr>
        <w:rPr>
          <w:b w:val="1"/>
          <w:bCs w:val="1"/>
        </w:rPr>
      </w:pPr>
      <w:r w:rsidRPr="1A106A46" w:rsidR="48439FE5">
        <w:rPr>
          <w:b w:val="1"/>
          <w:bCs w:val="1"/>
        </w:rPr>
        <w:t>Pattern Description:</w:t>
      </w:r>
    </w:p>
    <w:p w:rsidR="48439FE5" w:rsidP="1A106A46" w:rsidRDefault="48439FE5" w14:paraId="1B5C4C63" w14:textId="2E2D63D3">
      <w:pPr>
        <w:rPr>
          <w:rFonts w:ascii="Segoe UI" w:hAnsi="Segoe UI" w:eastAsia="Segoe UI" w:cs="Segoe UI"/>
          <w:b w:val="0"/>
          <w:bCs w:val="0"/>
          <w:i w:val="0"/>
          <w:iCs w:val="0"/>
          <w:caps w:val="0"/>
          <w:smallCaps w:val="0"/>
          <w:noProof w:val="0"/>
          <w:color w:val="242424"/>
          <w:sz w:val="21"/>
          <w:szCs w:val="21"/>
          <w:lang w:val="en-US"/>
        </w:rPr>
      </w:pPr>
      <w:r w:rsidRPr="1A106A46" w:rsidR="48439FE5">
        <w:rPr>
          <w:rFonts w:ascii="Segoe UI" w:hAnsi="Segoe UI" w:eastAsia="Segoe UI" w:cs="Segoe UI"/>
          <w:b w:val="0"/>
          <w:bCs w:val="0"/>
          <w:i w:val="0"/>
          <w:iCs w:val="0"/>
          <w:caps w:val="0"/>
          <w:smallCaps w:val="0"/>
          <w:noProof w:val="0"/>
          <w:color w:val="242424"/>
          <w:sz w:val="21"/>
          <w:szCs w:val="21"/>
          <w:lang w:val="en-US"/>
        </w:rPr>
        <w:t xml:space="preserve">The OHDSI OMOP CDM only </w:t>
      </w:r>
      <w:r w:rsidRPr="1A106A46" w:rsidR="48439FE5">
        <w:rPr>
          <w:rFonts w:ascii="Segoe UI" w:hAnsi="Segoe UI" w:eastAsia="Segoe UI" w:cs="Segoe UI"/>
          <w:b w:val="0"/>
          <w:bCs w:val="0"/>
          <w:i w:val="0"/>
          <w:iCs w:val="0"/>
          <w:caps w:val="0"/>
          <w:smallCaps w:val="0"/>
          <w:noProof w:val="0"/>
          <w:color w:val="242424"/>
          <w:sz w:val="21"/>
          <w:szCs w:val="21"/>
          <w:lang w:val="en-US"/>
        </w:rPr>
        <w:t>contains</w:t>
      </w:r>
      <w:r w:rsidRPr="1A106A46" w:rsidR="48439FE5">
        <w:rPr>
          <w:rFonts w:ascii="Segoe UI" w:hAnsi="Segoe UI" w:eastAsia="Segoe UI" w:cs="Segoe UI"/>
          <w:b w:val="0"/>
          <w:bCs w:val="0"/>
          <w:i w:val="0"/>
          <w:iCs w:val="0"/>
          <w:caps w:val="0"/>
          <w:smallCaps w:val="0"/>
          <w:noProof w:val="0"/>
          <w:color w:val="242424"/>
          <w:sz w:val="21"/>
          <w:szCs w:val="21"/>
          <w:lang w:val="en-US"/>
        </w:rPr>
        <w:t xml:space="preserve"> facts that have already occurred. For medication </w:t>
      </w:r>
      <w:r w:rsidRPr="1A106A46" w:rsidR="1ADAC103">
        <w:rPr>
          <w:rFonts w:ascii="Segoe UI" w:hAnsi="Segoe UI" w:eastAsia="Segoe UI" w:cs="Segoe UI"/>
          <w:b w:val="0"/>
          <w:bCs w:val="0"/>
          <w:i w:val="0"/>
          <w:iCs w:val="0"/>
          <w:caps w:val="0"/>
          <w:smallCaps w:val="0"/>
          <w:noProof w:val="0"/>
          <w:color w:val="242424"/>
          <w:sz w:val="21"/>
          <w:szCs w:val="21"/>
          <w:lang w:val="en-US"/>
        </w:rPr>
        <w:t>Administration</w:t>
      </w:r>
      <w:r w:rsidRPr="1A106A46" w:rsidR="48439FE5">
        <w:rPr>
          <w:rFonts w:ascii="Segoe UI" w:hAnsi="Segoe UI" w:eastAsia="Segoe UI" w:cs="Segoe UI"/>
          <w:b w:val="0"/>
          <w:bCs w:val="0"/>
          <w:i w:val="0"/>
          <w:iCs w:val="0"/>
          <w:caps w:val="0"/>
          <w:smallCaps w:val="0"/>
          <w:noProof w:val="0"/>
          <w:color w:val="242424"/>
          <w:sz w:val="21"/>
          <w:szCs w:val="21"/>
          <w:lang w:val="en-US"/>
        </w:rPr>
        <w:t>, they are presumed to have happened unless there is evidence to the contrary, such as a future date or a status of cancelled or entered in error.</w:t>
      </w:r>
    </w:p>
    <w:p w:rsidR="48439FE5" w:rsidP="1A106A46" w:rsidRDefault="48439FE5" w14:paraId="2265A0DD" w14:textId="06153B86">
      <w:pPr>
        <w:pStyle w:val="Normal"/>
        <w:rPr>
          <w:ins w:author="Yang, Qi" w:date="2025-03-24T14:19:16.353Z" w16du:dateUtc="2025-03-24T14:19:16.353Z" w:id="2006352784"/>
          <w:lang w:val="en-US"/>
        </w:rPr>
      </w:pPr>
      <w:r w:rsidRPr="1A106A46" w:rsidR="48439FE5">
        <w:rPr>
          <w:rFonts w:ascii="Segoe UI" w:hAnsi="Segoe UI" w:eastAsia="Segoe UI" w:cs="Segoe UI"/>
          <w:b w:val="0"/>
          <w:bCs w:val="0"/>
          <w:i w:val="0"/>
          <w:iCs w:val="0"/>
          <w:caps w:val="0"/>
          <w:smallCaps w:val="0"/>
          <w:noProof w:val="0"/>
          <w:color w:val="242424"/>
          <w:sz w:val="21"/>
          <w:szCs w:val="21"/>
          <w:lang w:val="en-US"/>
        </w:rPr>
        <w:t xml:space="preserve">Drug_type_concept_id = </w:t>
      </w:r>
      <w:r w:rsidRPr="1A106A46" w:rsidR="2D117C81">
        <w:rPr>
          <w:lang w:val="en-US"/>
        </w:rPr>
        <w:t>32818 (EHR administration record)</w:t>
      </w:r>
    </w:p>
    <w:p w:rsidR="1A106A46" w:rsidP="1A106A46" w:rsidRDefault="1A106A46" w14:paraId="5E6B7301" w14:textId="41FBDCD4">
      <w:pPr>
        <w:pStyle w:val="Normal"/>
        <w:rPr>
          <w:ins w:author="Yang, Qi" w:date="2025-03-24T14:19:16.85Z" w16du:dateUtc="2025-03-24T14:19:16.85Z" w:id="197756514"/>
          <w:lang w:val="en-US"/>
        </w:rPr>
      </w:pPr>
    </w:p>
    <w:p w:rsidR="1A106A46" w:rsidP="1A106A46" w:rsidRDefault="1A106A46" w14:paraId="2477817C" w14:textId="041D3B9D">
      <w:pPr>
        <w:pStyle w:val="Normal"/>
      </w:pPr>
      <w:r w:rsidRPr="1A106A46" w:rsidR="1A106A46">
        <w:rPr>
          <w:b w:val="1"/>
          <w:bCs w:val="1"/>
        </w:rPr>
        <w:t>Examples:</w:t>
      </w:r>
      <w:r w:rsidR="1A106A46">
        <w:rPr/>
        <w:t xml:space="preserve"> TBD</w:t>
      </w:r>
    </w:p>
    <w:p w:rsidR="1A106A46" w:rsidRDefault="1A106A46" w14:paraId="24D9FC04"/>
    <w:p w:rsidR="1A106A46" w:rsidP="1A106A46" w:rsidRDefault="1A106A46" w14:paraId="361AC321" w14:textId="0F13C728">
      <w:pPr>
        <w:rPr>
          <w:b w:val="1"/>
          <w:bCs w:val="1"/>
        </w:rPr>
      </w:pPr>
      <w:r w:rsidRPr="1A106A46" w:rsidR="1A106A46">
        <w:rPr>
          <w:b w:val="1"/>
          <w:bCs w:val="1"/>
        </w:rPr>
        <w:t>Recommendation Options</w:t>
      </w:r>
    </w:p>
    <w:tbl>
      <w:tblPr>
        <w:tblStyle w:val="TableNormal"/>
        <w:tblW w:w="0" w:type="auto"/>
        <w:tblLayout w:type="fixed"/>
        <w:tblLook w:val="06A0" w:firstRow="1" w:lastRow="0" w:firstColumn="1" w:lastColumn="0" w:noHBand="1" w:noVBand="1"/>
      </w:tblPr>
      <w:tblGrid>
        <w:gridCol w:w="2630"/>
        <w:gridCol w:w="653"/>
        <w:gridCol w:w="4177"/>
        <w:gridCol w:w="2350"/>
      </w:tblGrid>
      <w:tr w:rsidR="1A106A46" w:rsidTr="1A106A46" w14:paraId="180180B5">
        <w:trPr>
          <w:trHeight w:val="330"/>
          <w:ins w:author="Yang, Qi" w:date="2025-03-24T14:26:56.542Z" w16du:dateUtc="2025-03-24T14:26:56.542Z" w:id="26655067"/>
        </w:trPr>
        <w:tc>
          <w:tcPr>
            <w:tcW w:w="2630" w:type="dxa"/>
            <w:tcBorders>
              <w:top w:val="nil"/>
              <w:left w:val="nil"/>
              <w:bottom w:val="nil"/>
              <w:right w:val="nil"/>
            </w:tcBorders>
            <w:shd w:val="clear" w:color="auto" w:fill="D9D9D9" w:themeFill="background1" w:themeFillShade="D9"/>
            <w:tcMar>
              <w:top w:w="15" w:type="dxa"/>
              <w:left w:w="15" w:type="dxa"/>
              <w:right w:w="15" w:type="dxa"/>
            </w:tcMar>
            <w:vAlign w:val="center"/>
          </w:tcPr>
          <w:p w:rsidR="1A106A46" w:rsidP="1A106A46" w:rsidRDefault="1A106A46" w14:paraId="77500AC1" w14:textId="7ADC6950">
            <w:pPr>
              <w:spacing w:before="0" w:beforeAutospacing="off" w:after="0" w:afterAutospacing="off"/>
              <w:jc w:val="center"/>
              <w:rPr>
                <w:rFonts w:ascii="Calibri" w:hAnsi="Calibri" w:eastAsia="Calibri" w:cs="Calibri"/>
                <w:b w:val="1"/>
                <w:bCs w:val="1"/>
                <w:i w:val="0"/>
                <w:iCs w:val="0"/>
                <w:strike w:val="0"/>
                <w:dstrike w:val="0"/>
                <w:color w:val="000000" w:themeColor="text1" w:themeTint="FF" w:themeShade="FF"/>
                <w:sz w:val="24"/>
                <w:szCs w:val="24"/>
                <w:u w:val="none"/>
              </w:rPr>
              <w:pPrChange w:author="Yang, Qi" w:date="2025-03-24T14:26:56.398Z">
                <w:pPr/>
              </w:pPrChange>
            </w:pPr>
            <w:ins w:author="Yang, Qi" w:date="2025-03-24T14:26:56.543Z" w:id="1147185244">
              <w:r w:rsidRPr="1A106A46" w:rsidR="1A106A46">
                <w:rPr>
                  <w:rFonts w:ascii="Calibri" w:hAnsi="Calibri" w:eastAsia="Calibri" w:cs="Calibri"/>
                  <w:b w:val="1"/>
                  <w:bCs w:val="1"/>
                  <w:i w:val="0"/>
                  <w:iCs w:val="0"/>
                  <w:strike w:val="0"/>
                  <w:dstrike w:val="0"/>
                  <w:color w:val="000000" w:themeColor="text1" w:themeTint="FF" w:themeShade="FF"/>
                  <w:sz w:val="24"/>
                  <w:szCs w:val="24"/>
                  <w:u w:val="none"/>
                </w:rPr>
                <w:t xml:space="preserve">FHIR Element </w:t>
              </w:r>
            </w:ins>
          </w:p>
        </w:tc>
        <w:tc>
          <w:tcPr>
            <w:tcW w:w="653" w:type="dxa"/>
            <w:tcBorders>
              <w:top w:val="nil"/>
              <w:left w:val="nil"/>
              <w:bottom w:val="nil"/>
              <w:right w:val="nil"/>
            </w:tcBorders>
            <w:shd w:val="clear" w:color="auto" w:fill="D9D9D9" w:themeFill="background1" w:themeFillShade="D9"/>
            <w:tcMar>
              <w:top w:w="15" w:type="dxa"/>
              <w:left w:w="15" w:type="dxa"/>
              <w:right w:w="15" w:type="dxa"/>
            </w:tcMar>
            <w:vAlign w:val="center"/>
          </w:tcPr>
          <w:p w:rsidR="1A106A46" w:rsidP="1A106A46" w:rsidRDefault="1A106A46" w14:paraId="01E42BEB" w14:textId="3E3EBE2E">
            <w:pPr>
              <w:spacing w:before="0" w:beforeAutospacing="off" w:after="0" w:afterAutospacing="off"/>
              <w:jc w:val="center"/>
              <w:rPr>
                <w:rFonts w:ascii="Calibri" w:hAnsi="Calibri" w:eastAsia="Calibri" w:cs="Calibri"/>
                <w:b w:val="1"/>
                <w:bCs w:val="1"/>
                <w:i w:val="0"/>
                <w:iCs w:val="0"/>
                <w:strike w:val="0"/>
                <w:dstrike w:val="0"/>
                <w:color w:val="000000" w:themeColor="text1" w:themeTint="FF" w:themeShade="FF"/>
                <w:sz w:val="24"/>
                <w:szCs w:val="24"/>
                <w:u w:val="none"/>
                <w:lang w:val="en-US"/>
              </w:rPr>
              <w:pPrChange w:author="Yang, Qi" w:date="2025-03-24T14:26:56.401Z">
                <w:pPr/>
              </w:pPrChange>
            </w:pPr>
            <w:ins w:author="Yang, Qi" w:date="2025-03-24T14:26:56.543Z" w:id="1681883327">
              <w:r w:rsidRPr="1A106A46" w:rsidR="1A106A46">
                <w:rPr>
                  <w:rFonts w:ascii="Calibri" w:hAnsi="Calibri" w:eastAsia="Calibri" w:cs="Calibri"/>
                  <w:b w:val="1"/>
                  <w:bCs w:val="1"/>
                  <w:i w:val="0"/>
                  <w:iCs w:val="0"/>
                  <w:strike w:val="0"/>
                  <w:dstrike w:val="0"/>
                  <w:color w:val="000000" w:themeColor="text1" w:themeTint="FF" w:themeShade="FF"/>
                  <w:sz w:val="24"/>
                  <w:szCs w:val="24"/>
                  <w:u w:val="none"/>
                  <w:lang w:val="en-US"/>
                </w:rPr>
                <w:t xml:space="preserve">Value </w:t>
              </w:r>
            </w:ins>
          </w:p>
        </w:tc>
        <w:tc>
          <w:tcPr>
            <w:tcW w:w="4177" w:type="dxa"/>
            <w:tcBorders>
              <w:top w:val="nil"/>
              <w:left w:val="nil"/>
              <w:bottom w:val="nil"/>
              <w:right w:val="nil"/>
            </w:tcBorders>
            <w:shd w:val="clear" w:color="auto" w:fill="D9D9D9" w:themeFill="background1" w:themeFillShade="D9"/>
            <w:tcMar>
              <w:top w:w="15" w:type="dxa"/>
              <w:left w:w="15" w:type="dxa"/>
              <w:right w:w="15" w:type="dxa"/>
            </w:tcMar>
            <w:vAlign w:val="center"/>
          </w:tcPr>
          <w:p w:rsidR="1A106A46" w:rsidP="1A106A46" w:rsidRDefault="1A106A46" w14:paraId="69C7AEE4" w14:textId="3D64C880">
            <w:pPr>
              <w:spacing w:before="0" w:beforeAutospacing="off" w:after="0" w:afterAutospacing="off"/>
              <w:jc w:val="center"/>
              <w:rPr>
                <w:rFonts w:ascii="Calibri" w:hAnsi="Calibri" w:eastAsia="Calibri" w:cs="Calibri"/>
                <w:b w:val="1"/>
                <w:bCs w:val="1"/>
                <w:i w:val="0"/>
                <w:iCs w:val="0"/>
                <w:strike w:val="0"/>
                <w:dstrike w:val="0"/>
                <w:color w:val="000000" w:themeColor="text1" w:themeTint="FF" w:themeShade="FF"/>
                <w:sz w:val="22"/>
                <w:szCs w:val="22"/>
                <w:u w:val="none"/>
                <w:lang w:val="en-US"/>
              </w:rPr>
              <w:pPrChange w:author="Yang, Qi" w:date="2025-03-24T14:26:56.403Z">
                <w:pPr/>
              </w:pPrChange>
            </w:pPr>
            <w:ins w:author="Yang, Qi" w:date="2025-03-24T14:26:56.543Z" w:id="1966960303">
              <w:r w:rsidRPr="1A106A46" w:rsidR="1A106A46">
                <w:rPr>
                  <w:rFonts w:ascii="Calibri" w:hAnsi="Calibri" w:eastAsia="Calibri" w:cs="Calibri"/>
                  <w:b w:val="1"/>
                  <w:bCs w:val="1"/>
                  <w:i w:val="0"/>
                  <w:iCs w:val="0"/>
                  <w:strike w:val="0"/>
                  <w:dstrike w:val="0"/>
                  <w:color w:val="000000" w:themeColor="text1" w:themeTint="FF" w:themeShade="FF"/>
                  <w:sz w:val="22"/>
                  <w:szCs w:val="22"/>
                  <w:u w:val="none"/>
                  <w:lang w:val="en-US"/>
                </w:rPr>
                <w:t xml:space="preserve">Calculation </w:t>
              </w:r>
            </w:ins>
          </w:p>
        </w:tc>
        <w:tc>
          <w:tcPr>
            <w:tcW w:w="2350" w:type="dxa"/>
            <w:tcBorders>
              <w:top w:val="nil"/>
              <w:left w:val="nil"/>
              <w:bottom w:val="nil"/>
              <w:right w:val="nil"/>
            </w:tcBorders>
            <w:shd w:val="clear" w:color="auto" w:fill="D9D9D9" w:themeFill="background1" w:themeFillShade="D9"/>
            <w:tcMar>
              <w:top w:w="15" w:type="dxa"/>
              <w:left w:w="15" w:type="dxa"/>
              <w:right w:w="15" w:type="dxa"/>
            </w:tcMar>
            <w:vAlign w:val="center"/>
          </w:tcPr>
          <w:p w:rsidR="1A106A46" w:rsidP="1A106A46" w:rsidRDefault="1A106A46" w14:paraId="13712C4D" w14:textId="7CDB2D39">
            <w:pPr>
              <w:spacing w:before="0" w:beforeAutospacing="off" w:after="0" w:afterAutospacing="off"/>
              <w:jc w:val="center"/>
              <w:rPr>
                <w:rFonts w:ascii="Calibri" w:hAnsi="Calibri" w:eastAsia="Calibri" w:cs="Calibri"/>
                <w:b w:val="1"/>
                <w:bCs w:val="1"/>
                <w:i w:val="0"/>
                <w:iCs w:val="0"/>
                <w:strike w:val="0"/>
                <w:dstrike w:val="0"/>
                <w:color w:val="000000" w:themeColor="text1" w:themeTint="FF" w:themeShade="FF"/>
                <w:sz w:val="24"/>
                <w:szCs w:val="24"/>
                <w:u w:val="none"/>
                <w:lang w:val="en-US"/>
              </w:rPr>
              <w:pPrChange w:author="Yang, Qi" w:date="2025-03-24T14:26:56.406Z">
                <w:pPr/>
              </w:pPrChange>
            </w:pPr>
            <w:ins w:author="Yang, Qi" w:date="2025-03-24T14:26:56.543Z" w:id="1957718083">
              <w:r w:rsidRPr="1A106A46" w:rsidR="1A106A46">
                <w:rPr>
                  <w:rFonts w:ascii="Calibri" w:hAnsi="Calibri" w:eastAsia="Calibri" w:cs="Calibri"/>
                  <w:b w:val="1"/>
                  <w:bCs w:val="1"/>
                  <w:i w:val="0"/>
                  <w:iCs w:val="0"/>
                  <w:strike w:val="0"/>
                  <w:dstrike w:val="0"/>
                  <w:color w:val="000000" w:themeColor="text1" w:themeTint="FF" w:themeShade="FF"/>
                  <w:sz w:val="24"/>
                  <w:szCs w:val="24"/>
                  <w:u w:val="none"/>
                  <w:lang w:val="en-US"/>
                </w:rPr>
                <w:t xml:space="preserve">OMOP CDM Field </w:t>
              </w:r>
            </w:ins>
          </w:p>
        </w:tc>
      </w:tr>
      <w:tr w:rsidR="1A106A46" w:rsidTr="1A106A46" w14:paraId="05686C54">
        <w:trPr>
          <w:trHeight w:val="330"/>
          <w:ins w:author="Yang, Qi" w:date="2025-03-24T14:26:56.543Z" w16du:dateUtc="2025-03-24T14:26:56.543Z" w:id="796253739"/>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5D92D312" w14:textId="16969EF6">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409Z">
                <w:pPr/>
              </w:pPrChange>
            </w:pPr>
            <w:ins w:author="Yang, Qi" w:date="2025-03-24T14:26:56.543Z" w:id="432506084">
              <w:r w:rsidRPr="1A106A46" w:rsidR="1A106A46">
                <w:rPr>
                  <w:rFonts w:ascii="Calibri" w:hAnsi="Calibri" w:eastAsia="Calibri" w:cs="Calibri"/>
                  <w:b w:val="0"/>
                  <w:bCs w:val="0"/>
                  <w:i w:val="0"/>
                  <w:iCs w:val="0"/>
                  <w:strike w:val="0"/>
                  <w:dstrike w:val="0"/>
                  <w:color w:val="000000" w:themeColor="text1" w:themeTint="FF" w:themeShade="FF"/>
                  <w:sz w:val="24"/>
                  <w:szCs w:val="24"/>
                  <w:u w:val="none"/>
                </w:rPr>
                <w:t>identifier</w:t>
              </w:r>
            </w:ins>
          </w:p>
        </w:tc>
        <w:tc>
          <w:tcPr>
            <w:tcW w:w="653" w:type="dxa"/>
            <w:tcBorders>
              <w:top w:val="nil"/>
              <w:left w:val="nil"/>
              <w:bottom w:val="nil"/>
              <w:right w:val="nil"/>
            </w:tcBorders>
            <w:tcMar>
              <w:top w:w="15" w:type="dxa"/>
              <w:left w:w="15" w:type="dxa"/>
              <w:right w:w="15" w:type="dxa"/>
            </w:tcMar>
            <w:vAlign w:val="bottom"/>
          </w:tcPr>
          <w:p w:rsidR="1A106A46" w:rsidRDefault="1A106A46" w14:paraId="28EF11EC" w14:textId="7DB5169A"/>
        </w:tc>
        <w:tc>
          <w:tcPr>
            <w:tcW w:w="4177" w:type="dxa"/>
            <w:tcBorders>
              <w:top w:val="nil"/>
              <w:left w:val="nil"/>
              <w:bottom w:val="nil"/>
              <w:right w:val="nil"/>
            </w:tcBorders>
            <w:tcMar>
              <w:top w:w="15" w:type="dxa"/>
              <w:left w:w="15" w:type="dxa"/>
              <w:right w:w="15" w:type="dxa"/>
            </w:tcMar>
            <w:vAlign w:val="center"/>
          </w:tcPr>
          <w:p w:rsidR="1A106A46" w:rsidRDefault="1A106A46" w14:paraId="750F5BF9" w14:textId="4A7C0097"/>
        </w:tc>
        <w:tc>
          <w:tcPr>
            <w:tcW w:w="2350" w:type="dxa"/>
            <w:tcBorders>
              <w:top w:val="nil"/>
              <w:left w:val="nil"/>
              <w:bottom w:val="nil"/>
              <w:right w:val="nil"/>
            </w:tcBorders>
            <w:tcMar>
              <w:top w:w="15" w:type="dxa"/>
              <w:left w:w="15" w:type="dxa"/>
              <w:right w:w="15" w:type="dxa"/>
            </w:tcMar>
            <w:vAlign w:val="bottom"/>
          </w:tcPr>
          <w:p w:rsidR="1A106A46" w:rsidP="1A106A46" w:rsidRDefault="1A106A46" w14:paraId="1D698EFD" w14:textId="268EC918">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411Z">
                <w:pPr/>
              </w:pPrChange>
            </w:pPr>
            <w:ins w:author="Yang, Qi" w:date="2025-03-24T14:26:56.543Z" w:id="234577626">
              <w:r w:rsidRPr="1A106A46" w:rsidR="1A106A46">
                <w:rPr>
                  <w:rFonts w:ascii="Calibri" w:hAnsi="Calibri" w:eastAsia="Calibri" w:cs="Calibri"/>
                  <w:b w:val="0"/>
                  <w:bCs w:val="0"/>
                  <w:i w:val="0"/>
                  <w:iCs w:val="0"/>
                  <w:strike w:val="0"/>
                  <w:dstrike w:val="0"/>
                  <w:color w:val="000000" w:themeColor="text1" w:themeTint="FF" w:themeShade="FF"/>
                  <w:sz w:val="24"/>
                  <w:szCs w:val="24"/>
                  <w:u w:val="none"/>
                </w:rPr>
                <w:t>drug_exposure_id</w:t>
              </w:r>
            </w:ins>
          </w:p>
        </w:tc>
      </w:tr>
      <w:tr w:rsidR="1A106A46" w:rsidTr="1A106A46" w14:paraId="2694B478">
        <w:trPr>
          <w:trHeight w:val="330"/>
          <w:ins w:author="Yang, Qi" w:date="2025-03-24T14:26:56.543Z" w16du:dateUtc="2025-03-24T14:26:56.543Z" w:id="543513268"/>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7520A795" w14:textId="6E6497D2">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26:56.412Z">
                <w:pPr/>
              </w:pPrChange>
            </w:pPr>
            <w:ins w:author="Yang, Qi" w:date="2025-03-24T14:26:56.544Z" w:id="1976817997">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instantiatesCanonical</w:t>
              </w:r>
            </w:ins>
          </w:p>
        </w:tc>
        <w:tc>
          <w:tcPr>
            <w:tcW w:w="653" w:type="dxa"/>
            <w:tcBorders>
              <w:top w:val="nil"/>
              <w:left w:val="nil"/>
              <w:bottom w:val="nil"/>
              <w:right w:val="nil"/>
            </w:tcBorders>
            <w:tcMar>
              <w:top w:w="15" w:type="dxa"/>
              <w:left w:w="15" w:type="dxa"/>
              <w:right w:w="15" w:type="dxa"/>
            </w:tcMar>
            <w:vAlign w:val="bottom"/>
          </w:tcPr>
          <w:p w:rsidR="1A106A46" w:rsidRDefault="1A106A46" w14:paraId="46FE1FD0" w14:textId="60A0E386"/>
        </w:tc>
        <w:tc>
          <w:tcPr>
            <w:tcW w:w="4177" w:type="dxa"/>
            <w:tcBorders>
              <w:top w:val="nil"/>
              <w:left w:val="nil"/>
              <w:bottom w:val="nil"/>
              <w:right w:val="nil"/>
            </w:tcBorders>
            <w:tcMar>
              <w:top w:w="15" w:type="dxa"/>
              <w:left w:w="15" w:type="dxa"/>
              <w:right w:w="15" w:type="dxa"/>
            </w:tcMar>
            <w:vAlign w:val="center"/>
          </w:tcPr>
          <w:p w:rsidR="1A106A46" w:rsidP="1A106A46" w:rsidRDefault="1A106A46" w14:paraId="61A15FA4" w14:textId="491A3827">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26:56.414Z">
                <w:pPr/>
              </w:pPrChange>
            </w:pPr>
            <w:ins w:author="Yang, Qi" w:date="2025-03-24T14:26:56.544Z" w:id="927148909">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350" w:type="dxa"/>
            <w:tcBorders>
              <w:top w:val="nil"/>
              <w:left w:val="nil"/>
              <w:bottom w:val="nil"/>
              <w:right w:val="nil"/>
            </w:tcBorders>
            <w:tcMar>
              <w:top w:w="15" w:type="dxa"/>
              <w:left w:w="15" w:type="dxa"/>
              <w:right w:w="15" w:type="dxa"/>
            </w:tcMar>
            <w:vAlign w:val="bottom"/>
          </w:tcPr>
          <w:p w:rsidR="1A106A46" w:rsidRDefault="1A106A46" w14:paraId="0D6EE263" w14:textId="4713EAF3"/>
        </w:tc>
      </w:tr>
      <w:tr w:rsidR="1A106A46" w:rsidTr="1A106A46" w14:paraId="29769315">
        <w:trPr>
          <w:trHeight w:val="330"/>
          <w:ins w:author="Yang, Qi" w:date="2025-03-24T14:26:56.544Z" w16du:dateUtc="2025-03-24T14:26:56.544Z" w:id="1239367838"/>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67B65303" w14:textId="1C0046F9">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26:56.416Z">
                <w:pPr/>
              </w:pPrChange>
            </w:pPr>
            <w:ins w:author="Yang, Qi" w:date="2025-03-24T14:26:56.544Z" w:id="720849640">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instantiatesUri</w:t>
              </w:r>
            </w:ins>
          </w:p>
        </w:tc>
        <w:tc>
          <w:tcPr>
            <w:tcW w:w="653" w:type="dxa"/>
            <w:tcBorders>
              <w:top w:val="nil"/>
              <w:left w:val="nil"/>
              <w:bottom w:val="nil"/>
              <w:right w:val="nil"/>
            </w:tcBorders>
            <w:tcMar>
              <w:top w:w="15" w:type="dxa"/>
              <w:left w:w="15" w:type="dxa"/>
              <w:right w:w="15" w:type="dxa"/>
            </w:tcMar>
            <w:vAlign w:val="bottom"/>
          </w:tcPr>
          <w:p w:rsidR="1A106A46" w:rsidRDefault="1A106A46" w14:paraId="0E3072CA" w14:textId="46211C3A"/>
        </w:tc>
        <w:tc>
          <w:tcPr>
            <w:tcW w:w="4177" w:type="dxa"/>
            <w:tcBorders>
              <w:top w:val="nil"/>
              <w:left w:val="nil"/>
              <w:bottom w:val="nil"/>
              <w:right w:val="nil"/>
            </w:tcBorders>
            <w:tcMar>
              <w:top w:w="15" w:type="dxa"/>
              <w:left w:w="15" w:type="dxa"/>
              <w:right w:w="15" w:type="dxa"/>
            </w:tcMar>
            <w:vAlign w:val="center"/>
          </w:tcPr>
          <w:p w:rsidR="1A106A46" w:rsidP="1A106A46" w:rsidRDefault="1A106A46" w14:paraId="5ACDCB18" w14:textId="1127E6CE">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26:56.418Z">
                <w:pPr/>
              </w:pPrChange>
            </w:pPr>
            <w:ins w:author="Yang, Qi" w:date="2025-03-24T14:26:56.544Z" w:id="681288509">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350" w:type="dxa"/>
            <w:tcBorders>
              <w:top w:val="nil"/>
              <w:left w:val="nil"/>
              <w:bottom w:val="nil"/>
              <w:right w:val="nil"/>
            </w:tcBorders>
            <w:tcMar>
              <w:top w:w="15" w:type="dxa"/>
              <w:left w:w="15" w:type="dxa"/>
              <w:right w:w="15" w:type="dxa"/>
            </w:tcMar>
            <w:vAlign w:val="bottom"/>
          </w:tcPr>
          <w:p w:rsidR="1A106A46" w:rsidRDefault="1A106A46" w14:paraId="264EF9B6" w14:textId="76F7656A"/>
        </w:tc>
      </w:tr>
      <w:tr w:rsidR="1A106A46" w:rsidTr="1A106A46" w14:paraId="37CDD870">
        <w:trPr>
          <w:trHeight w:val="330"/>
          <w:ins w:author="Yang, Qi" w:date="2025-03-24T14:26:56.544Z" w16du:dateUtc="2025-03-24T14:26:56.544Z" w:id="458639799"/>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67D72AAB" w14:textId="6918D797">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26:56.42Z">
                <w:pPr/>
              </w:pPrChange>
            </w:pPr>
            <w:ins w:author="Yang, Qi" w:date="2025-03-24T14:26:56.544Z" w:id="1824129953">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basedOn</w:t>
              </w:r>
            </w:ins>
          </w:p>
        </w:tc>
        <w:tc>
          <w:tcPr>
            <w:tcW w:w="653" w:type="dxa"/>
            <w:tcBorders>
              <w:top w:val="nil"/>
              <w:left w:val="nil"/>
              <w:bottom w:val="nil"/>
              <w:right w:val="nil"/>
            </w:tcBorders>
            <w:tcMar>
              <w:top w:w="15" w:type="dxa"/>
              <w:left w:w="15" w:type="dxa"/>
              <w:right w:w="15" w:type="dxa"/>
            </w:tcMar>
            <w:vAlign w:val="bottom"/>
          </w:tcPr>
          <w:p w:rsidR="1A106A46" w:rsidRDefault="1A106A46" w14:paraId="5C0D9BE8" w14:textId="790C4F3B"/>
        </w:tc>
        <w:tc>
          <w:tcPr>
            <w:tcW w:w="4177" w:type="dxa"/>
            <w:tcBorders>
              <w:top w:val="nil"/>
              <w:left w:val="nil"/>
              <w:bottom w:val="nil"/>
              <w:right w:val="nil"/>
            </w:tcBorders>
            <w:tcMar>
              <w:top w:w="15" w:type="dxa"/>
              <w:left w:w="15" w:type="dxa"/>
              <w:right w:w="15" w:type="dxa"/>
            </w:tcMar>
            <w:vAlign w:val="center"/>
          </w:tcPr>
          <w:p w:rsidR="1A106A46" w:rsidP="1A106A46" w:rsidRDefault="1A106A46" w14:paraId="009AF484" w14:textId="3FDD238F">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26:56.421Z">
                <w:pPr/>
              </w:pPrChange>
            </w:pPr>
            <w:ins w:author="Yang, Qi" w:date="2025-03-24T14:26:56.545Z" w:id="1355284132">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350" w:type="dxa"/>
            <w:tcBorders>
              <w:top w:val="nil"/>
              <w:left w:val="nil"/>
              <w:bottom w:val="nil"/>
              <w:right w:val="nil"/>
            </w:tcBorders>
            <w:tcMar>
              <w:top w:w="15" w:type="dxa"/>
              <w:left w:w="15" w:type="dxa"/>
              <w:right w:w="15" w:type="dxa"/>
            </w:tcMar>
            <w:vAlign w:val="bottom"/>
          </w:tcPr>
          <w:p w:rsidR="1A106A46" w:rsidRDefault="1A106A46" w14:paraId="1CCFFC43" w14:textId="023E4805"/>
        </w:tc>
      </w:tr>
      <w:tr w:rsidR="1A106A46" w:rsidTr="1A106A46" w14:paraId="37D4D053">
        <w:trPr>
          <w:trHeight w:val="330"/>
          <w:ins w:author="Yang, Qi" w:date="2025-03-24T14:26:56.545Z" w16du:dateUtc="2025-03-24T14:26:56.545Z" w:id="513892050"/>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07D3D64E" w14:textId="1B8C75D3">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26:56.423Z">
                <w:pPr/>
              </w:pPrChange>
            </w:pPr>
            <w:ins w:author="Yang, Qi" w:date="2025-03-24T14:26:56.545Z" w:id="1427584382">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partOf</w:t>
              </w:r>
            </w:ins>
          </w:p>
        </w:tc>
        <w:tc>
          <w:tcPr>
            <w:tcW w:w="653" w:type="dxa"/>
            <w:tcBorders>
              <w:top w:val="nil"/>
              <w:left w:val="nil"/>
              <w:bottom w:val="nil"/>
              <w:right w:val="nil"/>
            </w:tcBorders>
            <w:tcMar>
              <w:top w:w="15" w:type="dxa"/>
              <w:left w:w="15" w:type="dxa"/>
              <w:right w:w="15" w:type="dxa"/>
            </w:tcMar>
            <w:vAlign w:val="bottom"/>
          </w:tcPr>
          <w:p w:rsidR="1A106A46" w:rsidRDefault="1A106A46" w14:paraId="4FECFA13" w14:textId="015DA683"/>
        </w:tc>
        <w:tc>
          <w:tcPr>
            <w:tcW w:w="4177" w:type="dxa"/>
            <w:tcBorders>
              <w:top w:val="nil"/>
              <w:left w:val="nil"/>
              <w:bottom w:val="nil"/>
              <w:right w:val="nil"/>
            </w:tcBorders>
            <w:tcMar>
              <w:top w:w="15" w:type="dxa"/>
              <w:left w:w="15" w:type="dxa"/>
              <w:right w:w="15" w:type="dxa"/>
            </w:tcMar>
            <w:vAlign w:val="center"/>
          </w:tcPr>
          <w:p w:rsidR="1A106A46" w:rsidP="1A106A46" w:rsidRDefault="1A106A46" w14:paraId="5DC2894D" w14:textId="348AE648">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26:56.424Z">
                <w:pPr/>
              </w:pPrChange>
            </w:pPr>
            <w:ins w:author="Yang, Qi" w:date="2025-03-24T14:26:56.545Z" w:id="779505329">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350" w:type="dxa"/>
            <w:tcBorders>
              <w:top w:val="nil"/>
              <w:left w:val="nil"/>
              <w:bottom w:val="nil"/>
              <w:right w:val="nil"/>
            </w:tcBorders>
            <w:tcMar>
              <w:top w:w="15" w:type="dxa"/>
              <w:left w:w="15" w:type="dxa"/>
              <w:right w:w="15" w:type="dxa"/>
            </w:tcMar>
            <w:vAlign w:val="bottom"/>
          </w:tcPr>
          <w:p w:rsidR="1A106A46" w:rsidRDefault="1A106A46" w14:paraId="493FB8C3" w14:textId="07C3DA21"/>
        </w:tc>
      </w:tr>
      <w:tr w:rsidR="1A106A46" w:rsidTr="1A106A46" w14:paraId="2DEF165C">
        <w:trPr>
          <w:trHeight w:val="1170"/>
          <w:ins w:author="Yang, Qi" w:date="2025-03-24T14:26:56.545Z" w16du:dateUtc="2025-03-24T14:26:56.545Z" w:id="190769663"/>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2973417E" w14:textId="6A435D03">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426Z">
                <w:pPr/>
              </w:pPrChange>
            </w:pPr>
            <w:ins w:author="Yang, Qi" w:date="2025-03-24T14:26:56.545Z" w:id="2007641063">
              <w:r w:rsidRPr="1A106A46" w:rsidR="1A106A46">
                <w:rPr>
                  <w:rFonts w:ascii="Calibri" w:hAnsi="Calibri" w:eastAsia="Calibri" w:cs="Calibri"/>
                  <w:b w:val="0"/>
                  <w:bCs w:val="0"/>
                  <w:i w:val="0"/>
                  <w:iCs w:val="0"/>
                  <w:strike w:val="0"/>
                  <w:dstrike w:val="0"/>
                  <w:color w:val="000000" w:themeColor="text1" w:themeTint="FF" w:themeShade="FF"/>
                  <w:sz w:val="24"/>
                  <w:szCs w:val="24"/>
                  <w:u w:val="none"/>
                </w:rPr>
                <w:t>status</w:t>
              </w:r>
            </w:ins>
          </w:p>
        </w:tc>
        <w:tc>
          <w:tcPr>
            <w:tcW w:w="653" w:type="dxa"/>
            <w:tcBorders>
              <w:top w:val="nil"/>
              <w:left w:val="nil"/>
              <w:bottom w:val="nil"/>
              <w:right w:val="nil"/>
            </w:tcBorders>
            <w:tcMar>
              <w:top w:w="15" w:type="dxa"/>
              <w:left w:w="15" w:type="dxa"/>
              <w:right w:w="15" w:type="dxa"/>
            </w:tcMar>
            <w:vAlign w:val="bottom"/>
          </w:tcPr>
          <w:p w:rsidR="1A106A46" w:rsidRDefault="1A106A46" w14:paraId="308B5B9C" w14:textId="156753FC"/>
        </w:tc>
        <w:tc>
          <w:tcPr>
            <w:tcW w:w="4177" w:type="dxa"/>
            <w:tcBorders>
              <w:top w:val="nil"/>
              <w:left w:val="nil"/>
              <w:bottom w:val="nil"/>
              <w:right w:val="nil"/>
            </w:tcBorders>
            <w:tcMar>
              <w:top w:w="15" w:type="dxa"/>
              <w:left w:w="15" w:type="dxa"/>
              <w:right w:w="15" w:type="dxa"/>
            </w:tcMar>
            <w:vAlign w:val="center"/>
          </w:tcPr>
          <w:p w:rsidR="1A106A46" w:rsidP="1A106A46" w:rsidRDefault="1A106A46" w14:paraId="70751186" w14:textId="6DA8AD50">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26:56.427Z">
                <w:pPr/>
              </w:pPrChange>
            </w:pPr>
            <w:ins w:author="Yang, Qi" w:date="2025-03-24T14:26:56.545Z" w:id="779863474">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 xml:space="preserve">While this data element does not load into OMOP CDM, it is critical to </w:t>
              </w:r>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determine</w:t>
              </w:r>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 xml:space="preserve"> if this record goes into OMOP CDM. Load when status = in-progress | ended | stopped | completed | unknown</w:t>
              </w:r>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 xml:space="preserve">.  </w:t>
              </w:r>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 xml:space="preserve">Do not load when status = on-hold |not-done | entered-in-error </w:t>
              </w:r>
            </w:ins>
          </w:p>
        </w:tc>
        <w:tc>
          <w:tcPr>
            <w:tcW w:w="2350" w:type="dxa"/>
            <w:tcBorders>
              <w:top w:val="nil"/>
              <w:left w:val="nil"/>
              <w:bottom w:val="nil"/>
              <w:right w:val="nil"/>
            </w:tcBorders>
            <w:tcMar>
              <w:top w:w="15" w:type="dxa"/>
              <w:left w:w="15" w:type="dxa"/>
              <w:right w:w="15" w:type="dxa"/>
            </w:tcMar>
            <w:vAlign w:val="bottom"/>
          </w:tcPr>
          <w:p w:rsidR="1A106A46" w:rsidRDefault="1A106A46" w14:paraId="11C47F2A" w14:textId="528BAFDB"/>
        </w:tc>
      </w:tr>
      <w:tr w:rsidR="1A106A46" w:rsidTr="1A106A46" w14:paraId="0A140421">
        <w:trPr>
          <w:trHeight w:val="330"/>
          <w:ins w:author="Yang, Qi" w:date="2025-03-24T14:26:56.545Z" w16du:dateUtc="2025-03-24T14:26:56.545Z" w:id="1108646286"/>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5F427C04" w14:textId="75C10B07">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26:56.43Z">
                <w:pPr/>
              </w:pPrChange>
            </w:pPr>
            <w:ins w:author="Yang, Qi" w:date="2025-03-24T14:26:56.545Z" w:id="419900976">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statusReason</w:t>
              </w:r>
            </w:ins>
          </w:p>
        </w:tc>
        <w:tc>
          <w:tcPr>
            <w:tcW w:w="653" w:type="dxa"/>
            <w:tcBorders>
              <w:top w:val="nil"/>
              <w:left w:val="nil"/>
              <w:bottom w:val="nil"/>
              <w:right w:val="nil"/>
            </w:tcBorders>
            <w:tcMar>
              <w:top w:w="15" w:type="dxa"/>
              <w:left w:w="15" w:type="dxa"/>
              <w:right w:w="15" w:type="dxa"/>
            </w:tcMar>
            <w:vAlign w:val="bottom"/>
          </w:tcPr>
          <w:p w:rsidR="1A106A46" w:rsidRDefault="1A106A46" w14:paraId="775D27A2" w14:textId="12CAA13D"/>
        </w:tc>
        <w:tc>
          <w:tcPr>
            <w:tcW w:w="4177" w:type="dxa"/>
            <w:tcBorders>
              <w:top w:val="nil"/>
              <w:left w:val="nil"/>
              <w:bottom w:val="nil"/>
              <w:right w:val="nil"/>
            </w:tcBorders>
            <w:tcMar>
              <w:top w:w="15" w:type="dxa"/>
              <w:left w:w="15" w:type="dxa"/>
              <w:right w:w="15" w:type="dxa"/>
            </w:tcMar>
            <w:vAlign w:val="center"/>
          </w:tcPr>
          <w:p w:rsidR="1A106A46" w:rsidP="1A106A46" w:rsidRDefault="1A106A46" w14:paraId="70DAE993" w14:textId="24AAD8BA">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26:56.432Z">
                <w:pPr/>
              </w:pPrChange>
            </w:pPr>
            <w:ins w:author="Yang, Qi" w:date="2025-03-24T14:26:56.546Z" w:id="547670290">
              <w:r w:rsidRPr="1A106A46" w:rsidR="1A106A46">
                <w:rPr>
                  <w:rFonts w:ascii="Calibri" w:hAnsi="Calibri" w:eastAsia="Calibri" w:cs="Calibri"/>
                  <w:b w:val="0"/>
                  <w:bCs w:val="0"/>
                  <w:i w:val="0"/>
                  <w:iCs w:val="0"/>
                  <w:strike w:val="0"/>
                  <w:dstrike w:val="0"/>
                  <w:color w:val="000000" w:themeColor="text1" w:themeTint="FF" w:themeShade="FF"/>
                  <w:sz w:val="22"/>
                  <w:szCs w:val="22"/>
                  <w:u w:val="none"/>
                </w:rPr>
                <w:t>Load when status = stopped</w:t>
              </w:r>
            </w:ins>
          </w:p>
        </w:tc>
        <w:tc>
          <w:tcPr>
            <w:tcW w:w="2350" w:type="dxa"/>
            <w:tcBorders>
              <w:top w:val="nil"/>
              <w:left w:val="nil"/>
              <w:bottom w:val="nil"/>
              <w:right w:val="nil"/>
            </w:tcBorders>
            <w:tcMar>
              <w:top w:w="15" w:type="dxa"/>
              <w:left w:w="15" w:type="dxa"/>
              <w:right w:w="15" w:type="dxa"/>
            </w:tcMar>
            <w:vAlign w:val="bottom"/>
          </w:tcPr>
          <w:p w:rsidR="1A106A46" w:rsidP="1A106A46" w:rsidRDefault="1A106A46" w14:paraId="062497FB" w14:textId="2BFD4594">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433Z">
                <w:pPr/>
              </w:pPrChange>
            </w:pPr>
            <w:ins w:author="Yang, Qi" w:date="2025-03-24T14:26:56.546Z" w:id="1483596105">
              <w:r w:rsidRPr="1A106A46" w:rsidR="1A106A46">
                <w:rPr>
                  <w:rFonts w:ascii="Calibri" w:hAnsi="Calibri" w:eastAsia="Calibri" w:cs="Calibri"/>
                  <w:b w:val="0"/>
                  <w:bCs w:val="0"/>
                  <w:i w:val="0"/>
                  <w:iCs w:val="0"/>
                  <w:strike w:val="0"/>
                  <w:dstrike w:val="0"/>
                  <w:color w:val="000000" w:themeColor="text1" w:themeTint="FF" w:themeShade="FF"/>
                  <w:sz w:val="24"/>
                  <w:szCs w:val="24"/>
                  <w:u w:val="none"/>
                </w:rPr>
                <w:t>stop_reason</w:t>
              </w:r>
            </w:ins>
          </w:p>
        </w:tc>
      </w:tr>
      <w:tr w:rsidR="1A106A46" w:rsidTr="1A106A46" w14:paraId="129E716B">
        <w:trPr>
          <w:trHeight w:val="330"/>
          <w:ins w:author="Yang, Qi" w:date="2025-03-24T14:26:56.546Z" w16du:dateUtc="2025-03-24T14:26:56.546Z" w:id="1346045264"/>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546E6ECB" w14:textId="25991F54">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435Z">
                <w:pPr/>
              </w:pPrChange>
            </w:pPr>
            <w:ins w:author="Yang, Qi" w:date="2025-03-24T14:26:56.546Z" w:id="936254498">
              <w:r w:rsidRPr="1A106A46" w:rsidR="1A106A46">
                <w:rPr>
                  <w:rFonts w:ascii="Calibri" w:hAnsi="Calibri" w:eastAsia="Calibri" w:cs="Calibri"/>
                  <w:b w:val="0"/>
                  <w:bCs w:val="0"/>
                  <w:i w:val="0"/>
                  <w:iCs w:val="0"/>
                  <w:strike w:val="0"/>
                  <w:dstrike w:val="0"/>
                  <w:color w:val="000000" w:themeColor="text1" w:themeTint="FF" w:themeShade="FF"/>
                  <w:sz w:val="24"/>
                  <w:szCs w:val="24"/>
                  <w:u w:val="none"/>
                </w:rPr>
                <w:t>category</w:t>
              </w:r>
            </w:ins>
          </w:p>
        </w:tc>
        <w:tc>
          <w:tcPr>
            <w:tcW w:w="653" w:type="dxa"/>
            <w:tcBorders>
              <w:top w:val="nil"/>
              <w:left w:val="nil"/>
              <w:bottom w:val="nil"/>
              <w:right w:val="nil"/>
            </w:tcBorders>
            <w:tcMar>
              <w:top w:w="15" w:type="dxa"/>
              <w:left w:w="15" w:type="dxa"/>
              <w:right w:w="15" w:type="dxa"/>
            </w:tcMar>
            <w:vAlign w:val="bottom"/>
          </w:tcPr>
          <w:p w:rsidR="1A106A46" w:rsidRDefault="1A106A46" w14:paraId="088DBB0E" w14:textId="768895D2"/>
        </w:tc>
        <w:tc>
          <w:tcPr>
            <w:tcW w:w="4177" w:type="dxa"/>
            <w:tcBorders>
              <w:top w:val="nil"/>
              <w:left w:val="nil"/>
              <w:bottom w:val="nil"/>
              <w:right w:val="nil"/>
            </w:tcBorders>
            <w:tcMar>
              <w:top w:w="15" w:type="dxa"/>
              <w:left w:w="15" w:type="dxa"/>
              <w:right w:w="15" w:type="dxa"/>
            </w:tcMar>
            <w:vAlign w:val="center"/>
          </w:tcPr>
          <w:p w:rsidR="1A106A46" w:rsidP="1A106A46" w:rsidRDefault="1A106A46" w14:paraId="76769185" w14:textId="2052BE75">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26:56.436Z">
                <w:pPr/>
              </w:pPrChange>
            </w:pPr>
            <w:ins w:author="Yang, Qi" w:date="2025-03-24T14:26:56.546Z" w:id="1393511397">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350" w:type="dxa"/>
            <w:tcBorders>
              <w:top w:val="nil"/>
              <w:left w:val="nil"/>
              <w:bottom w:val="nil"/>
              <w:right w:val="nil"/>
            </w:tcBorders>
            <w:tcMar>
              <w:top w:w="15" w:type="dxa"/>
              <w:left w:w="15" w:type="dxa"/>
              <w:right w:w="15" w:type="dxa"/>
            </w:tcMar>
            <w:vAlign w:val="bottom"/>
          </w:tcPr>
          <w:p w:rsidR="1A106A46" w:rsidRDefault="1A106A46" w14:paraId="452F7D9A" w14:textId="7B612BBD"/>
        </w:tc>
      </w:tr>
      <w:tr w:rsidR="1A106A46" w:rsidTr="1A106A46" w14:paraId="02AA0A35">
        <w:trPr>
          <w:trHeight w:val="945"/>
          <w:ins w:author="Yang, Qi" w:date="2025-03-24T14:26:56.546Z" w16du:dateUtc="2025-03-24T14:26:56.546Z" w:id="1545178709"/>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0BCF3128" w14:textId="2C24B322">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438Z">
                <w:pPr/>
              </w:pPrChange>
            </w:pPr>
            <w:ins w:author="Yang, Qi" w:date="2025-03-24T14:26:56.546Z" w:id="852398378">
              <w:r w:rsidRPr="1A106A46" w:rsidR="1A106A46">
                <w:rPr>
                  <w:rFonts w:ascii="Calibri" w:hAnsi="Calibri" w:eastAsia="Calibri" w:cs="Calibri"/>
                  <w:b w:val="0"/>
                  <w:bCs w:val="0"/>
                  <w:i w:val="0"/>
                  <w:iCs w:val="0"/>
                  <w:strike w:val="0"/>
                  <w:dstrike w:val="0"/>
                  <w:color w:val="000000" w:themeColor="text1" w:themeTint="FF" w:themeShade="FF"/>
                  <w:sz w:val="24"/>
                  <w:szCs w:val="24"/>
                  <w:u w:val="none"/>
                </w:rPr>
                <w:t>medication[x]</w:t>
              </w:r>
            </w:ins>
          </w:p>
        </w:tc>
        <w:tc>
          <w:tcPr>
            <w:tcW w:w="653" w:type="dxa"/>
            <w:tcBorders>
              <w:top w:val="nil"/>
              <w:left w:val="nil"/>
              <w:bottom w:val="nil"/>
              <w:right w:val="nil"/>
            </w:tcBorders>
            <w:tcMar>
              <w:top w:w="15" w:type="dxa"/>
              <w:left w:w="15" w:type="dxa"/>
              <w:right w:w="15" w:type="dxa"/>
            </w:tcMar>
            <w:vAlign w:val="bottom"/>
          </w:tcPr>
          <w:p w:rsidR="1A106A46" w:rsidRDefault="1A106A46" w14:paraId="5C296D8F" w14:textId="7BAFDF20"/>
        </w:tc>
        <w:tc>
          <w:tcPr>
            <w:tcW w:w="4177" w:type="dxa"/>
            <w:tcBorders>
              <w:top w:val="nil"/>
              <w:left w:val="nil"/>
              <w:bottom w:val="nil"/>
              <w:right w:val="nil"/>
            </w:tcBorders>
            <w:tcMar>
              <w:top w:w="15" w:type="dxa"/>
              <w:left w:w="15" w:type="dxa"/>
              <w:right w:w="15" w:type="dxa"/>
            </w:tcMar>
            <w:vAlign w:val="center"/>
          </w:tcPr>
          <w:p w:rsidR="1A106A46" w:rsidP="1A106A46" w:rsidRDefault="1A106A46" w14:paraId="541D65AF" w14:textId="1A96A611">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26:56.44Z">
                <w:pPr/>
              </w:pPrChange>
            </w:pPr>
            <w:ins w:author="Yang, Qi" w:date="2025-03-24T14:26:56.546Z" w:id="326585325">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 xml:space="preserve">This will help </w:t>
              </w:r>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determine</w:t>
              </w:r>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 xml:space="preserve"> the drug_concept_id</w:t>
              </w:r>
            </w:ins>
          </w:p>
        </w:tc>
        <w:tc>
          <w:tcPr>
            <w:tcW w:w="2350" w:type="dxa"/>
            <w:tcBorders>
              <w:top w:val="nil"/>
              <w:left w:val="nil"/>
              <w:bottom w:val="nil"/>
              <w:right w:val="nil"/>
            </w:tcBorders>
            <w:tcMar>
              <w:top w:w="15" w:type="dxa"/>
              <w:left w:w="15" w:type="dxa"/>
              <w:right w:w="15" w:type="dxa"/>
            </w:tcMar>
            <w:vAlign w:val="bottom"/>
          </w:tcPr>
          <w:p w:rsidR="1A106A46" w:rsidP="1A106A46" w:rsidRDefault="1A106A46" w14:paraId="53A408CB" w14:textId="09848680">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441Z">
                <w:pPr/>
              </w:pPrChange>
            </w:pPr>
            <w:ins w:author="Yang, Qi" w:date="2025-03-24T14:26:56.546Z" w:id="1641000357">
              <w:r w:rsidRPr="1A106A46" w:rsidR="1A106A46">
                <w:rPr>
                  <w:rFonts w:ascii="Calibri" w:hAnsi="Calibri" w:eastAsia="Calibri" w:cs="Calibri"/>
                  <w:b w:val="0"/>
                  <w:bCs w:val="0"/>
                  <w:i w:val="0"/>
                  <w:iCs w:val="0"/>
                  <w:strike w:val="0"/>
                  <w:dstrike w:val="0"/>
                  <w:color w:val="000000" w:themeColor="text1" w:themeTint="FF" w:themeShade="FF"/>
                  <w:sz w:val="24"/>
                  <w:szCs w:val="24"/>
                  <w:u w:val="none"/>
                </w:rPr>
                <w:t>drug_source_value</w:t>
              </w:r>
              <w:r>
                <w:br/>
              </w: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 xml:space="preserve"> drug_source_concept_id</w:t>
              </w:r>
              <w:r>
                <w:br/>
              </w: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 xml:space="preserve"> drug_concept_id</w:t>
              </w:r>
            </w:ins>
          </w:p>
        </w:tc>
      </w:tr>
      <w:tr w:rsidR="1A106A46" w:rsidTr="1A106A46" w14:paraId="7AC100D5">
        <w:trPr>
          <w:trHeight w:val="330"/>
          <w:ins w:author="Yang, Qi" w:date="2025-03-24T14:26:56.546Z" w16du:dateUtc="2025-03-24T14:26:56.546Z" w:id="175168976"/>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1AFF22DC" w14:textId="0A2721E5">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443Z">
                <w:pPr/>
              </w:pPrChange>
            </w:pPr>
            <w:ins w:author="Yang, Qi" w:date="2025-03-24T14:26:56.547Z" w:id="958618173">
              <w:r w:rsidRPr="1A106A46" w:rsidR="1A106A46">
                <w:rPr>
                  <w:rFonts w:ascii="Calibri" w:hAnsi="Calibri" w:eastAsia="Calibri" w:cs="Calibri"/>
                  <w:b w:val="0"/>
                  <w:bCs w:val="0"/>
                  <w:i w:val="0"/>
                  <w:iCs w:val="0"/>
                  <w:strike w:val="0"/>
                  <w:dstrike w:val="0"/>
                  <w:color w:val="000000" w:themeColor="text1" w:themeTint="FF" w:themeShade="FF"/>
                  <w:sz w:val="24"/>
                  <w:szCs w:val="24"/>
                  <w:u w:val="none"/>
                </w:rPr>
                <w:t>subject</w:t>
              </w:r>
            </w:ins>
          </w:p>
        </w:tc>
        <w:tc>
          <w:tcPr>
            <w:tcW w:w="653" w:type="dxa"/>
            <w:tcBorders>
              <w:top w:val="nil"/>
              <w:left w:val="nil"/>
              <w:bottom w:val="nil"/>
              <w:right w:val="nil"/>
            </w:tcBorders>
            <w:tcMar>
              <w:top w:w="15" w:type="dxa"/>
              <w:left w:w="15" w:type="dxa"/>
              <w:right w:w="15" w:type="dxa"/>
            </w:tcMar>
            <w:vAlign w:val="bottom"/>
          </w:tcPr>
          <w:p w:rsidR="1A106A46" w:rsidRDefault="1A106A46" w14:paraId="690B5797" w14:textId="7F31E1FC"/>
        </w:tc>
        <w:tc>
          <w:tcPr>
            <w:tcW w:w="4177" w:type="dxa"/>
            <w:tcBorders>
              <w:top w:val="nil"/>
              <w:left w:val="nil"/>
              <w:bottom w:val="nil"/>
              <w:right w:val="nil"/>
            </w:tcBorders>
            <w:tcMar>
              <w:top w:w="15" w:type="dxa"/>
              <w:left w:w="15" w:type="dxa"/>
              <w:right w:w="15" w:type="dxa"/>
            </w:tcMar>
            <w:vAlign w:val="center"/>
          </w:tcPr>
          <w:p w:rsidR="1A106A46" w:rsidRDefault="1A106A46" w14:paraId="3F28B70B" w14:textId="7422F21C"/>
        </w:tc>
        <w:tc>
          <w:tcPr>
            <w:tcW w:w="2350" w:type="dxa"/>
            <w:tcBorders>
              <w:top w:val="nil"/>
              <w:left w:val="nil"/>
              <w:bottom w:val="nil"/>
              <w:right w:val="nil"/>
            </w:tcBorders>
            <w:tcMar>
              <w:top w:w="15" w:type="dxa"/>
              <w:left w:w="15" w:type="dxa"/>
              <w:right w:w="15" w:type="dxa"/>
            </w:tcMar>
            <w:vAlign w:val="bottom"/>
          </w:tcPr>
          <w:p w:rsidR="1A106A46" w:rsidP="1A106A46" w:rsidRDefault="1A106A46" w14:paraId="692FFC52" w14:textId="45B4B60A">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445Z">
                <w:pPr/>
              </w:pPrChange>
            </w:pPr>
            <w:ins w:author="Yang, Qi" w:date="2025-03-24T14:26:56.547Z" w:id="1529594980">
              <w:r w:rsidRPr="1A106A46" w:rsidR="1A106A46">
                <w:rPr>
                  <w:rFonts w:ascii="Calibri" w:hAnsi="Calibri" w:eastAsia="Calibri" w:cs="Calibri"/>
                  <w:b w:val="0"/>
                  <w:bCs w:val="0"/>
                  <w:i w:val="0"/>
                  <w:iCs w:val="0"/>
                  <w:strike w:val="0"/>
                  <w:dstrike w:val="0"/>
                  <w:color w:val="000000" w:themeColor="text1" w:themeTint="FF" w:themeShade="FF"/>
                  <w:sz w:val="24"/>
                  <w:szCs w:val="24"/>
                  <w:u w:val="none"/>
                </w:rPr>
                <w:t>person_id</w:t>
              </w:r>
            </w:ins>
          </w:p>
        </w:tc>
      </w:tr>
      <w:tr w:rsidR="1A106A46" w:rsidTr="1A106A46" w14:paraId="170F24DF">
        <w:trPr>
          <w:trHeight w:val="630"/>
          <w:ins w:author="Yang, Qi" w:date="2025-03-24T14:26:56.547Z" w16du:dateUtc="2025-03-24T14:26:56.547Z" w:id="1209912370"/>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00CAFD68" w14:textId="30E3A636">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447Z">
                <w:pPr/>
              </w:pPrChange>
            </w:pPr>
            <w:ins w:author="Yang, Qi" w:date="2025-03-24T14:26:56.547Z" w:id="163690618">
              <w:r w:rsidRPr="1A106A46" w:rsidR="1A106A46">
                <w:rPr>
                  <w:rFonts w:ascii="Calibri" w:hAnsi="Calibri" w:eastAsia="Calibri" w:cs="Calibri"/>
                  <w:b w:val="0"/>
                  <w:bCs w:val="0"/>
                  <w:i w:val="0"/>
                  <w:iCs w:val="0"/>
                  <w:strike w:val="0"/>
                  <w:dstrike w:val="0"/>
                  <w:color w:val="000000" w:themeColor="text1" w:themeTint="FF" w:themeShade="FF"/>
                  <w:sz w:val="24"/>
                  <w:szCs w:val="24"/>
                  <w:u w:val="none"/>
                </w:rPr>
                <w:t>encounter</w:t>
              </w:r>
            </w:ins>
          </w:p>
        </w:tc>
        <w:tc>
          <w:tcPr>
            <w:tcW w:w="653" w:type="dxa"/>
            <w:tcBorders>
              <w:top w:val="nil"/>
              <w:left w:val="nil"/>
              <w:bottom w:val="nil"/>
              <w:right w:val="nil"/>
            </w:tcBorders>
            <w:tcMar>
              <w:top w:w="15" w:type="dxa"/>
              <w:left w:w="15" w:type="dxa"/>
              <w:right w:w="15" w:type="dxa"/>
            </w:tcMar>
            <w:vAlign w:val="bottom"/>
          </w:tcPr>
          <w:p w:rsidR="1A106A46" w:rsidRDefault="1A106A46" w14:paraId="1FFB8A29" w14:textId="091E0221"/>
        </w:tc>
        <w:tc>
          <w:tcPr>
            <w:tcW w:w="4177" w:type="dxa"/>
            <w:tcBorders>
              <w:top w:val="nil"/>
              <w:left w:val="nil"/>
              <w:bottom w:val="nil"/>
              <w:right w:val="nil"/>
            </w:tcBorders>
            <w:tcMar>
              <w:top w:w="15" w:type="dxa"/>
              <w:left w:w="15" w:type="dxa"/>
              <w:right w:w="15" w:type="dxa"/>
            </w:tcMar>
            <w:vAlign w:val="center"/>
          </w:tcPr>
          <w:p w:rsidR="1A106A46" w:rsidRDefault="1A106A46" w14:paraId="1BBFDFDC" w14:textId="014032CC"/>
        </w:tc>
        <w:tc>
          <w:tcPr>
            <w:tcW w:w="2350" w:type="dxa"/>
            <w:tcBorders>
              <w:top w:val="nil"/>
              <w:left w:val="nil"/>
              <w:bottom w:val="nil"/>
              <w:right w:val="nil"/>
            </w:tcBorders>
            <w:tcMar>
              <w:top w:w="15" w:type="dxa"/>
              <w:left w:w="15" w:type="dxa"/>
              <w:right w:w="15" w:type="dxa"/>
            </w:tcMar>
            <w:vAlign w:val="bottom"/>
          </w:tcPr>
          <w:p w:rsidR="1A106A46" w:rsidP="1A106A46" w:rsidRDefault="1A106A46" w14:paraId="5AC28CCC" w14:textId="03B9F17D">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26:56.449Z">
                <w:pPr/>
              </w:pPrChange>
            </w:pPr>
            <w:ins w:author="Yang, Qi" w:date="2025-03-24T14:26:56.547Z" w:id="1264283641">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visit_occurrence_id</w:t>
              </w:r>
              <w:r>
                <w:br/>
              </w:r>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 xml:space="preserve"> </w:t>
              </w:r>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visit_detail_id</w:t>
              </w:r>
            </w:ins>
          </w:p>
        </w:tc>
      </w:tr>
      <w:tr w:rsidR="1A106A46" w:rsidTr="1A106A46" w14:paraId="2B040D8E">
        <w:trPr>
          <w:trHeight w:val="330"/>
          <w:ins w:author="Yang, Qi" w:date="2025-03-24T14:26:56.547Z" w16du:dateUtc="2025-03-24T14:26:56.547Z" w:id="1413395327"/>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7BB271D4" w14:textId="242FC3C8">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26:56.45Z">
                <w:pPr/>
              </w:pPrChange>
            </w:pPr>
            <w:ins w:author="Yang, Qi" w:date="2025-03-24T14:26:56.547Z" w:id="1003487906">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supportingInformation</w:t>
              </w:r>
            </w:ins>
          </w:p>
        </w:tc>
        <w:tc>
          <w:tcPr>
            <w:tcW w:w="653" w:type="dxa"/>
            <w:tcBorders>
              <w:top w:val="nil"/>
              <w:left w:val="nil"/>
              <w:bottom w:val="nil"/>
              <w:right w:val="nil"/>
            </w:tcBorders>
            <w:tcMar>
              <w:top w:w="15" w:type="dxa"/>
              <w:left w:w="15" w:type="dxa"/>
              <w:right w:w="15" w:type="dxa"/>
            </w:tcMar>
            <w:vAlign w:val="bottom"/>
          </w:tcPr>
          <w:p w:rsidR="1A106A46" w:rsidRDefault="1A106A46" w14:paraId="2F4B8EB7" w14:textId="2842436E"/>
        </w:tc>
        <w:tc>
          <w:tcPr>
            <w:tcW w:w="4177" w:type="dxa"/>
            <w:tcBorders>
              <w:top w:val="nil"/>
              <w:left w:val="nil"/>
              <w:bottom w:val="nil"/>
              <w:right w:val="nil"/>
            </w:tcBorders>
            <w:tcMar>
              <w:top w:w="15" w:type="dxa"/>
              <w:left w:w="15" w:type="dxa"/>
              <w:right w:w="15" w:type="dxa"/>
            </w:tcMar>
            <w:vAlign w:val="center"/>
          </w:tcPr>
          <w:p w:rsidR="1A106A46" w:rsidP="1A106A46" w:rsidRDefault="1A106A46" w14:paraId="14E426D1" w14:textId="1E277577">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26:56.452Z">
                <w:pPr/>
              </w:pPrChange>
            </w:pPr>
            <w:ins w:author="Yang, Qi" w:date="2025-03-24T14:26:56.547Z" w:id="1417070754">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350" w:type="dxa"/>
            <w:tcBorders>
              <w:top w:val="nil"/>
              <w:left w:val="nil"/>
              <w:bottom w:val="nil"/>
              <w:right w:val="nil"/>
            </w:tcBorders>
            <w:tcMar>
              <w:top w:w="15" w:type="dxa"/>
              <w:left w:w="15" w:type="dxa"/>
              <w:right w:w="15" w:type="dxa"/>
            </w:tcMar>
            <w:vAlign w:val="bottom"/>
          </w:tcPr>
          <w:p w:rsidR="1A106A46" w:rsidRDefault="1A106A46" w14:paraId="765A2182" w14:textId="71599D57"/>
        </w:tc>
      </w:tr>
      <w:tr w:rsidR="1A106A46" w:rsidTr="1A106A46" w14:paraId="721D6C9C">
        <w:trPr>
          <w:trHeight w:val="330"/>
          <w:ins w:author="Yang, Qi" w:date="2025-03-24T14:26:56.547Z" w16du:dateUtc="2025-03-24T14:26:56.547Z" w:id="552296681"/>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23952572" w14:textId="223E286E">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26:56.453Z">
                <w:pPr/>
              </w:pPrChange>
            </w:pPr>
            <w:ins w:author="Yang, Qi" w:date="2025-03-24T14:26:56.547Z" w:id="950013587">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occurence</w:t>
              </w:r>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[x]</w:t>
              </w:r>
            </w:ins>
          </w:p>
        </w:tc>
        <w:tc>
          <w:tcPr>
            <w:tcW w:w="653" w:type="dxa"/>
            <w:tcBorders>
              <w:top w:val="nil"/>
              <w:left w:val="nil"/>
              <w:bottom w:val="nil"/>
              <w:right w:val="nil"/>
            </w:tcBorders>
            <w:tcMar>
              <w:top w:w="15" w:type="dxa"/>
              <w:left w:w="15" w:type="dxa"/>
              <w:right w:w="15" w:type="dxa"/>
            </w:tcMar>
            <w:vAlign w:val="bottom"/>
          </w:tcPr>
          <w:p w:rsidR="1A106A46" w:rsidRDefault="1A106A46" w14:paraId="65968233" w14:textId="5ABB3440"/>
        </w:tc>
        <w:tc>
          <w:tcPr>
            <w:tcW w:w="4177" w:type="dxa"/>
            <w:tcBorders>
              <w:top w:val="nil"/>
              <w:left w:val="nil"/>
              <w:bottom w:val="nil"/>
              <w:right w:val="nil"/>
            </w:tcBorders>
            <w:tcMar>
              <w:top w:w="15" w:type="dxa"/>
              <w:left w:w="15" w:type="dxa"/>
              <w:right w:w="15" w:type="dxa"/>
            </w:tcMar>
            <w:vAlign w:val="center"/>
          </w:tcPr>
          <w:p w:rsidR="1A106A46" w:rsidRDefault="1A106A46" w14:paraId="4A0483BF" w14:textId="27C0E146"/>
        </w:tc>
        <w:tc>
          <w:tcPr>
            <w:tcW w:w="2350" w:type="dxa"/>
            <w:tcBorders>
              <w:top w:val="nil"/>
              <w:left w:val="nil"/>
              <w:bottom w:val="nil"/>
              <w:right w:val="nil"/>
            </w:tcBorders>
            <w:tcMar>
              <w:top w:w="15" w:type="dxa"/>
              <w:left w:w="15" w:type="dxa"/>
              <w:right w:w="15" w:type="dxa"/>
            </w:tcMar>
            <w:vAlign w:val="bottom"/>
          </w:tcPr>
          <w:p w:rsidR="1A106A46" w:rsidP="1A106A46" w:rsidRDefault="1A106A46" w14:paraId="38AD5F33" w14:textId="58D626F8">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454Z">
                <w:pPr/>
              </w:pPrChange>
            </w:pPr>
            <w:ins w:author="Yang, Qi" w:date="2025-03-24T14:26:56.548Z" w:id="1281269368">
              <w:r w:rsidRPr="1A106A46" w:rsidR="1A106A46">
                <w:rPr>
                  <w:rFonts w:ascii="Calibri" w:hAnsi="Calibri" w:eastAsia="Calibri" w:cs="Calibri"/>
                  <w:b w:val="0"/>
                  <w:bCs w:val="0"/>
                  <w:i w:val="0"/>
                  <w:iCs w:val="0"/>
                  <w:strike w:val="0"/>
                  <w:dstrike w:val="0"/>
                  <w:color w:val="000000" w:themeColor="text1" w:themeTint="FF" w:themeShade="FF"/>
                  <w:sz w:val="24"/>
                  <w:szCs w:val="24"/>
                  <w:u w:val="none"/>
                </w:rPr>
                <w:t>drug_exposure_start_date</w:t>
              </w:r>
            </w:ins>
          </w:p>
        </w:tc>
      </w:tr>
      <w:tr w:rsidR="1A106A46" w:rsidTr="1A106A46" w14:paraId="311E64D0">
        <w:trPr>
          <w:trHeight w:val="330"/>
          <w:ins w:author="Yang, Qi" w:date="2025-03-24T14:26:56.548Z" w16du:dateUtc="2025-03-24T14:26:56.548Z" w:id="470339801"/>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1045DEDF" w14:textId="160839A6">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26:56.456Z">
                <w:pPr/>
              </w:pPrChange>
            </w:pPr>
            <w:ins w:author="Yang, Qi" w:date="2025-03-24T14:26:56.548Z" w:id="1161989355">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occurence.dateTime</w:t>
              </w:r>
            </w:ins>
          </w:p>
        </w:tc>
        <w:tc>
          <w:tcPr>
            <w:tcW w:w="653" w:type="dxa"/>
            <w:tcBorders>
              <w:top w:val="nil"/>
              <w:left w:val="nil"/>
              <w:bottom w:val="nil"/>
              <w:right w:val="nil"/>
            </w:tcBorders>
            <w:tcMar>
              <w:top w:w="15" w:type="dxa"/>
              <w:left w:w="15" w:type="dxa"/>
              <w:right w:w="15" w:type="dxa"/>
            </w:tcMar>
            <w:vAlign w:val="bottom"/>
          </w:tcPr>
          <w:p w:rsidR="1A106A46" w:rsidRDefault="1A106A46" w14:paraId="5E246691" w14:textId="665CE60A"/>
        </w:tc>
        <w:tc>
          <w:tcPr>
            <w:tcW w:w="4177" w:type="dxa"/>
            <w:tcBorders>
              <w:top w:val="nil"/>
              <w:left w:val="nil"/>
              <w:bottom w:val="nil"/>
              <w:right w:val="nil"/>
            </w:tcBorders>
            <w:tcMar>
              <w:top w:w="15" w:type="dxa"/>
              <w:left w:w="15" w:type="dxa"/>
              <w:right w:w="15" w:type="dxa"/>
            </w:tcMar>
            <w:vAlign w:val="center"/>
          </w:tcPr>
          <w:p w:rsidR="1A106A46" w:rsidRDefault="1A106A46" w14:paraId="0AC0893F" w14:textId="60770932"/>
        </w:tc>
        <w:tc>
          <w:tcPr>
            <w:tcW w:w="2350" w:type="dxa"/>
            <w:tcBorders>
              <w:top w:val="nil"/>
              <w:left w:val="nil"/>
              <w:bottom w:val="nil"/>
              <w:right w:val="nil"/>
            </w:tcBorders>
            <w:tcMar>
              <w:top w:w="15" w:type="dxa"/>
              <w:left w:w="15" w:type="dxa"/>
              <w:right w:w="15" w:type="dxa"/>
            </w:tcMar>
            <w:vAlign w:val="bottom"/>
          </w:tcPr>
          <w:p w:rsidR="1A106A46" w:rsidP="1A106A46" w:rsidRDefault="1A106A46" w14:paraId="3EC25F3E" w14:textId="721AA50A">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457Z">
                <w:pPr/>
              </w:pPrChange>
            </w:pPr>
            <w:ins w:author="Yang, Qi" w:date="2025-03-24T14:26:56.548Z" w:id="987062377">
              <w:r w:rsidRPr="1A106A46" w:rsidR="1A106A46">
                <w:rPr>
                  <w:rFonts w:ascii="Calibri" w:hAnsi="Calibri" w:eastAsia="Calibri" w:cs="Calibri"/>
                  <w:b w:val="0"/>
                  <w:bCs w:val="0"/>
                  <w:i w:val="0"/>
                  <w:iCs w:val="0"/>
                  <w:strike w:val="0"/>
                  <w:dstrike w:val="0"/>
                  <w:color w:val="000000" w:themeColor="text1" w:themeTint="FF" w:themeShade="FF"/>
                  <w:sz w:val="24"/>
                  <w:szCs w:val="24"/>
                  <w:u w:val="none"/>
                </w:rPr>
                <w:t>drug_exposure_start_date</w:t>
              </w:r>
            </w:ins>
          </w:p>
        </w:tc>
      </w:tr>
      <w:tr w:rsidR="1A106A46" w:rsidTr="1A106A46" w14:paraId="181627B6">
        <w:trPr>
          <w:trHeight w:val="330"/>
          <w:ins w:author="Yang, Qi" w:date="2025-03-24T14:26:56.548Z" w16du:dateUtc="2025-03-24T14:26:56.548Z" w:id="856809108"/>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7A46353F" w14:textId="6E0943F2">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26:56.458Z">
                <w:pPr/>
              </w:pPrChange>
            </w:pPr>
            <w:ins w:author="Yang, Qi" w:date="2025-03-24T14:26:56.548Z" w:id="1739003994">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occurence.period</w:t>
              </w:r>
            </w:ins>
          </w:p>
        </w:tc>
        <w:tc>
          <w:tcPr>
            <w:tcW w:w="653" w:type="dxa"/>
            <w:tcBorders>
              <w:top w:val="nil"/>
              <w:left w:val="nil"/>
              <w:bottom w:val="nil"/>
              <w:right w:val="nil"/>
            </w:tcBorders>
            <w:tcMar>
              <w:top w:w="15" w:type="dxa"/>
              <w:left w:w="15" w:type="dxa"/>
              <w:right w:w="15" w:type="dxa"/>
            </w:tcMar>
            <w:vAlign w:val="bottom"/>
          </w:tcPr>
          <w:p w:rsidR="1A106A46" w:rsidRDefault="1A106A46" w14:paraId="66859BA1" w14:textId="0C7A7F26"/>
        </w:tc>
        <w:tc>
          <w:tcPr>
            <w:tcW w:w="4177" w:type="dxa"/>
            <w:tcBorders>
              <w:top w:val="nil"/>
              <w:left w:val="nil"/>
              <w:bottom w:val="nil"/>
              <w:right w:val="nil"/>
            </w:tcBorders>
            <w:tcMar>
              <w:top w:w="15" w:type="dxa"/>
              <w:left w:w="15" w:type="dxa"/>
              <w:right w:w="15" w:type="dxa"/>
            </w:tcMar>
            <w:vAlign w:val="center"/>
          </w:tcPr>
          <w:p w:rsidR="1A106A46" w:rsidRDefault="1A106A46" w14:paraId="42D607B9" w14:textId="17DC518F"/>
        </w:tc>
        <w:tc>
          <w:tcPr>
            <w:tcW w:w="2350" w:type="dxa"/>
            <w:tcBorders>
              <w:top w:val="nil"/>
              <w:left w:val="nil"/>
              <w:bottom w:val="nil"/>
              <w:right w:val="nil"/>
            </w:tcBorders>
            <w:tcMar>
              <w:top w:w="15" w:type="dxa"/>
              <w:left w:w="15" w:type="dxa"/>
              <w:right w:w="15" w:type="dxa"/>
            </w:tcMar>
            <w:vAlign w:val="bottom"/>
          </w:tcPr>
          <w:p w:rsidR="1A106A46" w:rsidP="1A106A46" w:rsidRDefault="1A106A46" w14:paraId="248C42A4" w14:textId="0B38AE8E">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461Z">
                <w:pPr/>
              </w:pPrChange>
            </w:pPr>
            <w:ins w:author="Yang, Qi" w:date="2025-03-24T14:26:56.548Z" w:id="830780729">
              <w:r w:rsidRPr="1A106A46" w:rsidR="1A106A46">
                <w:rPr>
                  <w:rFonts w:ascii="Calibri" w:hAnsi="Calibri" w:eastAsia="Calibri" w:cs="Calibri"/>
                  <w:b w:val="0"/>
                  <w:bCs w:val="0"/>
                  <w:i w:val="0"/>
                  <w:iCs w:val="0"/>
                  <w:strike w:val="0"/>
                  <w:dstrike w:val="0"/>
                  <w:color w:val="000000" w:themeColor="text1" w:themeTint="FF" w:themeShade="FF"/>
                  <w:sz w:val="24"/>
                  <w:szCs w:val="24"/>
                  <w:u w:val="none"/>
                </w:rPr>
                <w:t>drug_exposure_end_date</w:t>
              </w:r>
            </w:ins>
          </w:p>
        </w:tc>
      </w:tr>
      <w:tr w:rsidR="1A106A46" w:rsidTr="1A106A46" w14:paraId="320F2D36">
        <w:trPr>
          <w:trHeight w:val="330"/>
          <w:ins w:author="Yang, Qi" w:date="2025-03-24T14:26:56.548Z" w16du:dateUtc="2025-03-24T14:26:56.548Z" w:id="2061294403"/>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64B93A81" w14:textId="767761CB">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462Z">
                <w:pPr/>
              </w:pPrChange>
            </w:pPr>
            <w:ins w:author="Yang, Qi" w:date="2025-03-24T14:26:56.548Z" w:id="653536">
              <w:r w:rsidRPr="1A106A46" w:rsidR="1A106A46">
                <w:rPr>
                  <w:rFonts w:ascii="Calibri" w:hAnsi="Calibri" w:eastAsia="Calibri" w:cs="Calibri"/>
                  <w:b w:val="0"/>
                  <w:bCs w:val="0"/>
                  <w:i w:val="0"/>
                  <w:iCs w:val="0"/>
                  <w:strike w:val="0"/>
                  <w:dstrike w:val="0"/>
                  <w:color w:val="000000" w:themeColor="text1" w:themeTint="FF" w:themeShade="FF"/>
                  <w:sz w:val="24"/>
                  <w:szCs w:val="24"/>
                  <w:u w:val="none"/>
                </w:rPr>
                <w:t>recorded</w:t>
              </w:r>
            </w:ins>
          </w:p>
        </w:tc>
        <w:tc>
          <w:tcPr>
            <w:tcW w:w="653" w:type="dxa"/>
            <w:tcBorders>
              <w:top w:val="nil"/>
              <w:left w:val="nil"/>
              <w:bottom w:val="nil"/>
              <w:right w:val="nil"/>
            </w:tcBorders>
            <w:tcMar>
              <w:top w:w="15" w:type="dxa"/>
              <w:left w:w="15" w:type="dxa"/>
              <w:right w:w="15" w:type="dxa"/>
            </w:tcMar>
            <w:vAlign w:val="bottom"/>
          </w:tcPr>
          <w:p w:rsidR="1A106A46" w:rsidRDefault="1A106A46" w14:paraId="09AD7310" w14:textId="73CB8614"/>
        </w:tc>
        <w:tc>
          <w:tcPr>
            <w:tcW w:w="4177" w:type="dxa"/>
            <w:tcBorders>
              <w:top w:val="nil"/>
              <w:left w:val="nil"/>
              <w:bottom w:val="nil"/>
              <w:right w:val="nil"/>
            </w:tcBorders>
            <w:tcMar>
              <w:top w:w="15" w:type="dxa"/>
              <w:left w:w="15" w:type="dxa"/>
              <w:right w:w="15" w:type="dxa"/>
            </w:tcMar>
            <w:vAlign w:val="center"/>
          </w:tcPr>
          <w:p w:rsidR="1A106A46" w:rsidP="1A106A46" w:rsidRDefault="1A106A46" w14:paraId="38F1E387" w14:textId="67F7F3AC">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26:56.464Z">
                <w:pPr/>
              </w:pPrChange>
            </w:pPr>
            <w:ins w:author="Yang, Qi" w:date="2025-03-24T14:26:56.548Z" w:id="1913203610">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350" w:type="dxa"/>
            <w:tcBorders>
              <w:top w:val="nil"/>
              <w:left w:val="nil"/>
              <w:bottom w:val="nil"/>
              <w:right w:val="nil"/>
            </w:tcBorders>
            <w:tcMar>
              <w:top w:w="15" w:type="dxa"/>
              <w:left w:w="15" w:type="dxa"/>
              <w:right w:w="15" w:type="dxa"/>
            </w:tcMar>
            <w:vAlign w:val="bottom"/>
          </w:tcPr>
          <w:p w:rsidR="1A106A46" w:rsidRDefault="1A106A46" w14:paraId="79081EEB" w14:textId="0BBFD528"/>
        </w:tc>
      </w:tr>
      <w:tr w:rsidR="1A106A46" w:rsidTr="1A106A46" w14:paraId="6E9E6E89">
        <w:trPr>
          <w:trHeight w:val="330"/>
          <w:ins w:author="Yang, Qi" w:date="2025-03-24T14:26:56.548Z" w16du:dateUtc="2025-03-24T14:26:56.548Z" w:id="1656778664"/>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2C0E2140" w14:textId="3057872F">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466Z">
                <w:pPr/>
              </w:pPrChange>
            </w:pPr>
            <w:ins w:author="Yang, Qi" w:date="2025-03-24T14:26:56.549Z" w:id="93123577">
              <w:r w:rsidRPr="1A106A46" w:rsidR="1A106A46">
                <w:rPr>
                  <w:rFonts w:ascii="Calibri" w:hAnsi="Calibri" w:eastAsia="Calibri" w:cs="Calibri"/>
                  <w:b w:val="0"/>
                  <w:bCs w:val="0"/>
                  <w:i w:val="0"/>
                  <w:iCs w:val="0"/>
                  <w:strike w:val="0"/>
                  <w:dstrike w:val="0"/>
                  <w:color w:val="000000" w:themeColor="text1" w:themeTint="FF" w:themeShade="FF"/>
                  <w:sz w:val="24"/>
                  <w:szCs w:val="24"/>
                  <w:u w:val="none"/>
                </w:rPr>
                <w:t>performer</w:t>
              </w:r>
            </w:ins>
          </w:p>
        </w:tc>
        <w:tc>
          <w:tcPr>
            <w:tcW w:w="653" w:type="dxa"/>
            <w:tcBorders>
              <w:top w:val="nil"/>
              <w:left w:val="nil"/>
              <w:bottom w:val="nil"/>
              <w:right w:val="nil"/>
            </w:tcBorders>
            <w:tcMar>
              <w:top w:w="15" w:type="dxa"/>
              <w:left w:w="15" w:type="dxa"/>
              <w:right w:w="15" w:type="dxa"/>
            </w:tcMar>
            <w:vAlign w:val="bottom"/>
          </w:tcPr>
          <w:p w:rsidR="1A106A46" w:rsidRDefault="1A106A46" w14:paraId="1D60005C" w14:textId="1B066CAF"/>
        </w:tc>
        <w:tc>
          <w:tcPr>
            <w:tcW w:w="4177" w:type="dxa"/>
            <w:tcBorders>
              <w:top w:val="nil"/>
              <w:left w:val="nil"/>
              <w:bottom w:val="nil"/>
              <w:right w:val="nil"/>
            </w:tcBorders>
            <w:tcMar>
              <w:top w:w="15" w:type="dxa"/>
              <w:left w:w="15" w:type="dxa"/>
              <w:right w:w="15" w:type="dxa"/>
            </w:tcMar>
            <w:vAlign w:val="center"/>
          </w:tcPr>
          <w:p w:rsidR="1A106A46" w:rsidRDefault="1A106A46" w14:paraId="7EBC0CD3" w14:textId="4A199571"/>
        </w:tc>
        <w:tc>
          <w:tcPr>
            <w:tcW w:w="2350" w:type="dxa"/>
            <w:tcBorders>
              <w:top w:val="nil"/>
              <w:left w:val="nil"/>
              <w:bottom w:val="nil"/>
              <w:right w:val="nil"/>
            </w:tcBorders>
            <w:tcMar>
              <w:top w:w="15" w:type="dxa"/>
              <w:left w:w="15" w:type="dxa"/>
              <w:right w:w="15" w:type="dxa"/>
            </w:tcMar>
            <w:vAlign w:val="bottom"/>
          </w:tcPr>
          <w:p w:rsidR="1A106A46" w:rsidP="1A106A46" w:rsidRDefault="1A106A46" w14:paraId="5848E150" w14:textId="6208C0C3">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468Z">
                <w:pPr/>
              </w:pPrChange>
            </w:pPr>
            <w:ins w:author="Yang, Qi" w:date="2025-03-24T14:26:56.549Z" w:id="1362284516">
              <w:r w:rsidRPr="1A106A46" w:rsidR="1A106A46">
                <w:rPr>
                  <w:rFonts w:ascii="Calibri" w:hAnsi="Calibri" w:eastAsia="Calibri" w:cs="Calibri"/>
                  <w:b w:val="0"/>
                  <w:bCs w:val="0"/>
                  <w:i w:val="0"/>
                  <w:iCs w:val="0"/>
                  <w:strike w:val="0"/>
                  <w:dstrike w:val="0"/>
                  <w:color w:val="000000" w:themeColor="text1" w:themeTint="FF" w:themeShade="FF"/>
                  <w:sz w:val="24"/>
                  <w:szCs w:val="24"/>
                  <w:u w:val="none"/>
                </w:rPr>
                <w:t>provider_id</w:t>
              </w:r>
            </w:ins>
          </w:p>
        </w:tc>
      </w:tr>
      <w:tr w:rsidR="1A106A46" w:rsidTr="1A106A46" w14:paraId="2DB710E2">
        <w:trPr>
          <w:trHeight w:val="330"/>
          <w:ins w:author="Yang, Qi" w:date="2025-03-24T14:26:56.549Z" w16du:dateUtc="2025-03-24T14:26:56.549Z" w:id="1138686051"/>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5AE40181" w14:textId="12C3EF04">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26:56.47Z">
                <w:pPr/>
              </w:pPrChange>
            </w:pPr>
            <w:ins w:author="Yang, Qi" w:date="2025-03-24T14:26:56.549Z" w:id="1110285262">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performer.function</w:t>
              </w:r>
            </w:ins>
          </w:p>
        </w:tc>
        <w:tc>
          <w:tcPr>
            <w:tcW w:w="653" w:type="dxa"/>
            <w:tcBorders>
              <w:top w:val="nil"/>
              <w:left w:val="nil"/>
              <w:bottom w:val="nil"/>
              <w:right w:val="nil"/>
            </w:tcBorders>
            <w:tcMar>
              <w:top w:w="15" w:type="dxa"/>
              <w:left w:w="15" w:type="dxa"/>
              <w:right w:w="15" w:type="dxa"/>
            </w:tcMar>
            <w:vAlign w:val="bottom"/>
          </w:tcPr>
          <w:p w:rsidR="1A106A46" w:rsidRDefault="1A106A46" w14:paraId="45252A8D" w14:textId="53F157B6"/>
        </w:tc>
        <w:tc>
          <w:tcPr>
            <w:tcW w:w="4177" w:type="dxa"/>
            <w:tcBorders>
              <w:top w:val="nil"/>
              <w:left w:val="nil"/>
              <w:bottom w:val="nil"/>
              <w:right w:val="nil"/>
            </w:tcBorders>
            <w:tcMar>
              <w:top w:w="15" w:type="dxa"/>
              <w:left w:w="15" w:type="dxa"/>
              <w:right w:w="15" w:type="dxa"/>
            </w:tcMar>
            <w:vAlign w:val="center"/>
          </w:tcPr>
          <w:p w:rsidR="1A106A46" w:rsidP="1A106A46" w:rsidRDefault="1A106A46" w14:paraId="70819C63" w14:textId="0411D99D">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26:56.473Z">
                <w:pPr/>
              </w:pPrChange>
            </w:pPr>
            <w:ins w:author="Yang, Qi" w:date="2025-03-24T14:26:56.549Z" w:id="1899544344">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350" w:type="dxa"/>
            <w:tcBorders>
              <w:top w:val="nil"/>
              <w:left w:val="nil"/>
              <w:bottom w:val="nil"/>
              <w:right w:val="nil"/>
            </w:tcBorders>
            <w:tcMar>
              <w:top w:w="15" w:type="dxa"/>
              <w:left w:w="15" w:type="dxa"/>
              <w:right w:w="15" w:type="dxa"/>
            </w:tcMar>
            <w:vAlign w:val="bottom"/>
          </w:tcPr>
          <w:p w:rsidR="1A106A46" w:rsidRDefault="1A106A46" w14:paraId="6F2ED388" w14:textId="0B3ED777"/>
        </w:tc>
      </w:tr>
      <w:tr w:rsidR="1A106A46" w:rsidTr="1A106A46" w14:paraId="24F48CD0">
        <w:trPr>
          <w:trHeight w:val="330"/>
          <w:ins w:author="Yang, Qi" w:date="2025-03-24T14:26:56.549Z" w16du:dateUtc="2025-03-24T14:26:56.549Z" w:id="1317371196"/>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3461EC9B" w14:textId="4E70ED66">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26:56.476Z">
                <w:pPr/>
              </w:pPrChange>
            </w:pPr>
            <w:ins w:author="Yang, Qi" w:date="2025-03-24T14:26:56.549Z" w:id="1973043148">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performer.actor</w:t>
              </w:r>
            </w:ins>
          </w:p>
        </w:tc>
        <w:tc>
          <w:tcPr>
            <w:tcW w:w="653" w:type="dxa"/>
            <w:tcBorders>
              <w:top w:val="nil"/>
              <w:left w:val="nil"/>
              <w:bottom w:val="nil"/>
              <w:right w:val="nil"/>
            </w:tcBorders>
            <w:tcMar>
              <w:top w:w="15" w:type="dxa"/>
              <w:left w:w="15" w:type="dxa"/>
              <w:right w:w="15" w:type="dxa"/>
            </w:tcMar>
            <w:vAlign w:val="bottom"/>
          </w:tcPr>
          <w:p w:rsidR="1A106A46" w:rsidRDefault="1A106A46" w14:paraId="1995F67D" w14:textId="2406D67C"/>
        </w:tc>
        <w:tc>
          <w:tcPr>
            <w:tcW w:w="4177" w:type="dxa"/>
            <w:tcBorders>
              <w:top w:val="nil"/>
              <w:left w:val="nil"/>
              <w:bottom w:val="nil"/>
              <w:right w:val="nil"/>
            </w:tcBorders>
            <w:tcMar>
              <w:top w:w="15" w:type="dxa"/>
              <w:left w:w="15" w:type="dxa"/>
              <w:right w:w="15" w:type="dxa"/>
            </w:tcMar>
            <w:vAlign w:val="center"/>
          </w:tcPr>
          <w:p w:rsidR="1A106A46" w:rsidP="1A106A46" w:rsidRDefault="1A106A46" w14:paraId="19BE637A" w14:textId="26693B18">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26:56.478Z">
                <w:pPr/>
              </w:pPrChange>
            </w:pPr>
            <w:ins w:author="Yang, Qi" w:date="2025-03-24T14:26:56.549Z" w:id="1017123148">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350" w:type="dxa"/>
            <w:tcBorders>
              <w:top w:val="nil"/>
              <w:left w:val="nil"/>
              <w:bottom w:val="nil"/>
              <w:right w:val="nil"/>
            </w:tcBorders>
            <w:tcMar>
              <w:top w:w="15" w:type="dxa"/>
              <w:left w:w="15" w:type="dxa"/>
              <w:right w:w="15" w:type="dxa"/>
            </w:tcMar>
            <w:vAlign w:val="bottom"/>
          </w:tcPr>
          <w:p w:rsidR="1A106A46" w:rsidRDefault="1A106A46" w14:paraId="42E6CE3C" w14:textId="07815728"/>
        </w:tc>
      </w:tr>
      <w:tr w:rsidR="1A106A46" w:rsidTr="1A106A46" w14:paraId="3D4F8668">
        <w:trPr>
          <w:trHeight w:val="330"/>
          <w:ins w:author="Yang, Qi" w:date="2025-03-24T14:26:56.549Z" w16du:dateUtc="2025-03-24T14:26:56.549Z" w:id="246176692"/>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248DF570" w14:textId="0723C5F2">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26:56.48Z">
                <w:pPr/>
              </w:pPrChange>
            </w:pPr>
            <w:ins w:author="Yang, Qi" w:date="2025-03-24T14:26:56.55Z" w:id="1687343351">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reasonCode</w:t>
              </w:r>
            </w:ins>
          </w:p>
        </w:tc>
        <w:tc>
          <w:tcPr>
            <w:tcW w:w="653" w:type="dxa"/>
            <w:tcBorders>
              <w:top w:val="nil"/>
              <w:left w:val="nil"/>
              <w:bottom w:val="nil"/>
              <w:right w:val="nil"/>
            </w:tcBorders>
            <w:tcMar>
              <w:top w:w="15" w:type="dxa"/>
              <w:left w:w="15" w:type="dxa"/>
              <w:right w:w="15" w:type="dxa"/>
            </w:tcMar>
            <w:vAlign w:val="bottom"/>
          </w:tcPr>
          <w:p w:rsidR="1A106A46" w:rsidRDefault="1A106A46" w14:paraId="461C2478" w14:textId="4A5365E6"/>
        </w:tc>
        <w:tc>
          <w:tcPr>
            <w:tcW w:w="4177" w:type="dxa"/>
            <w:tcBorders>
              <w:top w:val="nil"/>
              <w:left w:val="nil"/>
              <w:bottom w:val="nil"/>
              <w:right w:val="nil"/>
            </w:tcBorders>
            <w:tcMar>
              <w:top w:w="15" w:type="dxa"/>
              <w:left w:w="15" w:type="dxa"/>
              <w:right w:w="15" w:type="dxa"/>
            </w:tcMar>
            <w:vAlign w:val="center"/>
          </w:tcPr>
          <w:p w:rsidR="1A106A46" w:rsidRDefault="1A106A46" w14:paraId="6F4310F1" w14:textId="5DA139DF"/>
        </w:tc>
        <w:tc>
          <w:tcPr>
            <w:tcW w:w="2350" w:type="dxa"/>
            <w:tcBorders>
              <w:top w:val="nil"/>
              <w:left w:val="nil"/>
              <w:bottom w:val="nil"/>
              <w:right w:val="nil"/>
            </w:tcBorders>
            <w:tcMar>
              <w:top w:w="15" w:type="dxa"/>
              <w:left w:w="15" w:type="dxa"/>
              <w:right w:w="15" w:type="dxa"/>
            </w:tcMar>
            <w:vAlign w:val="bottom"/>
          </w:tcPr>
          <w:p w:rsidR="1A106A46" w:rsidP="1A106A46" w:rsidRDefault="1A106A46" w14:paraId="1DA5BF71" w14:textId="0D3A8960">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482Z">
                <w:pPr/>
              </w:pPrChange>
            </w:pPr>
            <w:ins w:author="Yang, Qi" w:date="2025-03-24T14:26:56.55Z" w:id="1673942561">
              <w:r w:rsidRPr="1A106A46" w:rsidR="1A106A46">
                <w:rPr>
                  <w:rFonts w:ascii="Calibri" w:hAnsi="Calibri" w:eastAsia="Calibri" w:cs="Calibri"/>
                  <w:b w:val="0"/>
                  <w:bCs w:val="0"/>
                  <w:i w:val="0"/>
                  <w:iCs w:val="0"/>
                  <w:strike w:val="0"/>
                  <w:dstrike w:val="0"/>
                  <w:color w:val="000000" w:themeColor="text1" w:themeTint="FF" w:themeShade="FF"/>
                  <w:sz w:val="24"/>
                  <w:szCs w:val="24"/>
                  <w:u w:val="none"/>
                </w:rPr>
                <w:t>stop_reason</w:t>
              </w:r>
            </w:ins>
          </w:p>
        </w:tc>
      </w:tr>
      <w:tr w:rsidR="1A106A46" w:rsidTr="1A106A46" w14:paraId="00F9E633">
        <w:trPr>
          <w:trHeight w:val="330"/>
          <w:ins w:author="Yang, Qi" w:date="2025-03-24T14:26:56.55Z" w16du:dateUtc="2025-03-24T14:26:56.55Z" w:id="2060427527"/>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55F1E07C" w14:textId="68A8E772">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26:56.483Z">
                <w:pPr/>
              </w:pPrChange>
            </w:pPr>
            <w:ins w:author="Yang, Qi" w:date="2025-03-24T14:26:56.55Z" w:id="118882774">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reasonReference</w:t>
              </w:r>
            </w:ins>
          </w:p>
        </w:tc>
        <w:tc>
          <w:tcPr>
            <w:tcW w:w="653" w:type="dxa"/>
            <w:tcBorders>
              <w:top w:val="nil"/>
              <w:left w:val="nil"/>
              <w:bottom w:val="nil"/>
              <w:right w:val="nil"/>
            </w:tcBorders>
            <w:tcMar>
              <w:top w:w="15" w:type="dxa"/>
              <w:left w:w="15" w:type="dxa"/>
              <w:right w:w="15" w:type="dxa"/>
            </w:tcMar>
            <w:vAlign w:val="bottom"/>
          </w:tcPr>
          <w:p w:rsidR="1A106A46" w:rsidRDefault="1A106A46" w14:paraId="41C30505" w14:textId="38737B0B"/>
        </w:tc>
        <w:tc>
          <w:tcPr>
            <w:tcW w:w="4177" w:type="dxa"/>
            <w:tcBorders>
              <w:top w:val="nil"/>
              <w:left w:val="nil"/>
              <w:bottom w:val="nil"/>
              <w:right w:val="nil"/>
            </w:tcBorders>
            <w:tcMar>
              <w:top w:w="15" w:type="dxa"/>
              <w:left w:w="15" w:type="dxa"/>
              <w:right w:w="15" w:type="dxa"/>
            </w:tcMar>
            <w:vAlign w:val="center"/>
          </w:tcPr>
          <w:p w:rsidR="1A106A46" w:rsidRDefault="1A106A46" w14:paraId="440D45FF" w14:textId="26ACC5C3"/>
        </w:tc>
        <w:tc>
          <w:tcPr>
            <w:tcW w:w="2350" w:type="dxa"/>
            <w:tcBorders>
              <w:top w:val="nil"/>
              <w:left w:val="nil"/>
              <w:bottom w:val="nil"/>
              <w:right w:val="nil"/>
            </w:tcBorders>
            <w:tcMar>
              <w:top w:w="15" w:type="dxa"/>
              <w:left w:w="15" w:type="dxa"/>
              <w:right w:w="15" w:type="dxa"/>
            </w:tcMar>
            <w:vAlign w:val="bottom"/>
          </w:tcPr>
          <w:p w:rsidR="1A106A46" w:rsidP="1A106A46" w:rsidRDefault="1A106A46" w14:paraId="2E9F5850" w14:textId="464B0E22">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487Z">
                <w:pPr/>
              </w:pPrChange>
            </w:pPr>
            <w:ins w:author="Yang, Qi" w:date="2025-03-24T14:26:56.55Z" w:id="883757998">
              <w:r w:rsidRPr="1A106A46" w:rsidR="1A106A46">
                <w:rPr>
                  <w:rFonts w:ascii="Calibri" w:hAnsi="Calibri" w:eastAsia="Calibri" w:cs="Calibri"/>
                  <w:b w:val="0"/>
                  <w:bCs w:val="0"/>
                  <w:i w:val="0"/>
                  <w:iCs w:val="0"/>
                  <w:strike w:val="0"/>
                  <w:dstrike w:val="0"/>
                  <w:color w:val="000000" w:themeColor="text1" w:themeTint="FF" w:themeShade="FF"/>
                  <w:sz w:val="24"/>
                  <w:szCs w:val="24"/>
                  <w:u w:val="none"/>
                </w:rPr>
                <w:t>stop_reason</w:t>
              </w:r>
            </w:ins>
          </w:p>
        </w:tc>
      </w:tr>
      <w:tr w:rsidR="1A106A46" w:rsidTr="1A106A46" w14:paraId="78BC9C8A">
        <w:trPr>
          <w:trHeight w:val="330"/>
          <w:ins w:author="Yang, Qi" w:date="2025-03-24T14:26:56.55Z" w16du:dateUtc="2025-03-24T14:26:56.55Z" w:id="317089612"/>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153FCF3D" w14:textId="607A99EB">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488Z">
                <w:pPr/>
              </w:pPrChange>
            </w:pPr>
            <w:ins w:author="Yang, Qi" w:date="2025-03-24T14:26:56.55Z" w:id="1893362720">
              <w:r w:rsidRPr="1A106A46" w:rsidR="1A106A46">
                <w:rPr>
                  <w:rFonts w:ascii="Calibri" w:hAnsi="Calibri" w:eastAsia="Calibri" w:cs="Calibri"/>
                  <w:b w:val="0"/>
                  <w:bCs w:val="0"/>
                  <w:i w:val="0"/>
                  <w:iCs w:val="0"/>
                  <w:strike w:val="0"/>
                  <w:dstrike w:val="0"/>
                  <w:color w:val="000000" w:themeColor="text1" w:themeTint="FF" w:themeShade="FF"/>
                  <w:sz w:val="24"/>
                  <w:szCs w:val="24"/>
                  <w:u w:val="none"/>
                </w:rPr>
                <w:t>request</w:t>
              </w:r>
            </w:ins>
          </w:p>
        </w:tc>
        <w:tc>
          <w:tcPr>
            <w:tcW w:w="653" w:type="dxa"/>
            <w:tcBorders>
              <w:top w:val="nil"/>
              <w:left w:val="nil"/>
              <w:bottom w:val="nil"/>
              <w:right w:val="nil"/>
            </w:tcBorders>
            <w:tcMar>
              <w:top w:w="15" w:type="dxa"/>
              <w:left w:w="15" w:type="dxa"/>
              <w:right w:w="15" w:type="dxa"/>
            </w:tcMar>
            <w:vAlign w:val="bottom"/>
          </w:tcPr>
          <w:p w:rsidR="1A106A46" w:rsidRDefault="1A106A46" w14:paraId="7A912ED8" w14:textId="7BCB89FE"/>
        </w:tc>
        <w:tc>
          <w:tcPr>
            <w:tcW w:w="4177" w:type="dxa"/>
            <w:tcBorders>
              <w:top w:val="nil"/>
              <w:left w:val="nil"/>
              <w:bottom w:val="nil"/>
              <w:right w:val="nil"/>
            </w:tcBorders>
            <w:tcMar>
              <w:top w:w="15" w:type="dxa"/>
              <w:left w:w="15" w:type="dxa"/>
              <w:right w:w="15" w:type="dxa"/>
            </w:tcMar>
            <w:vAlign w:val="center"/>
          </w:tcPr>
          <w:p w:rsidR="1A106A46" w:rsidP="1A106A46" w:rsidRDefault="1A106A46" w14:paraId="60C20E3A" w14:textId="00905FDF">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26:56.49Z">
                <w:pPr/>
              </w:pPrChange>
            </w:pPr>
            <w:ins w:author="Yang, Qi" w:date="2025-03-24T14:26:56.55Z" w:id="1744567037">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350" w:type="dxa"/>
            <w:tcBorders>
              <w:top w:val="nil"/>
              <w:left w:val="nil"/>
              <w:bottom w:val="nil"/>
              <w:right w:val="nil"/>
            </w:tcBorders>
            <w:tcMar>
              <w:top w:w="15" w:type="dxa"/>
              <w:left w:w="15" w:type="dxa"/>
              <w:right w:w="15" w:type="dxa"/>
            </w:tcMar>
            <w:vAlign w:val="bottom"/>
          </w:tcPr>
          <w:p w:rsidR="1A106A46" w:rsidRDefault="1A106A46" w14:paraId="5E3E307B" w14:textId="67DBDABC"/>
        </w:tc>
      </w:tr>
      <w:tr w:rsidR="1A106A46" w:rsidTr="1A106A46" w14:paraId="5759D65E">
        <w:trPr>
          <w:trHeight w:val="330"/>
          <w:ins w:author="Yang, Qi" w:date="2025-03-24T14:26:56.55Z" w16du:dateUtc="2025-03-24T14:26:56.55Z" w:id="34072730"/>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22F67E24" w14:textId="25C67244">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492Z">
                <w:pPr/>
              </w:pPrChange>
            </w:pPr>
            <w:ins w:author="Yang, Qi" w:date="2025-03-24T14:26:56.55Z" w:id="95374736">
              <w:r w:rsidRPr="1A106A46" w:rsidR="1A106A46">
                <w:rPr>
                  <w:rFonts w:ascii="Calibri" w:hAnsi="Calibri" w:eastAsia="Calibri" w:cs="Calibri"/>
                  <w:b w:val="0"/>
                  <w:bCs w:val="0"/>
                  <w:i w:val="0"/>
                  <w:iCs w:val="0"/>
                  <w:strike w:val="0"/>
                  <w:dstrike w:val="0"/>
                  <w:color w:val="000000" w:themeColor="text1" w:themeTint="FF" w:themeShade="FF"/>
                  <w:sz w:val="24"/>
                  <w:szCs w:val="24"/>
                  <w:u w:val="none"/>
                </w:rPr>
                <w:t>device</w:t>
              </w:r>
            </w:ins>
          </w:p>
        </w:tc>
        <w:tc>
          <w:tcPr>
            <w:tcW w:w="653" w:type="dxa"/>
            <w:tcBorders>
              <w:top w:val="nil"/>
              <w:left w:val="nil"/>
              <w:bottom w:val="nil"/>
              <w:right w:val="nil"/>
            </w:tcBorders>
            <w:tcMar>
              <w:top w:w="15" w:type="dxa"/>
              <w:left w:w="15" w:type="dxa"/>
              <w:right w:w="15" w:type="dxa"/>
            </w:tcMar>
            <w:vAlign w:val="bottom"/>
          </w:tcPr>
          <w:p w:rsidR="1A106A46" w:rsidRDefault="1A106A46" w14:paraId="1D637607" w14:textId="7EEAEF00"/>
        </w:tc>
        <w:tc>
          <w:tcPr>
            <w:tcW w:w="4177" w:type="dxa"/>
            <w:tcBorders>
              <w:top w:val="nil"/>
              <w:left w:val="nil"/>
              <w:bottom w:val="nil"/>
              <w:right w:val="nil"/>
            </w:tcBorders>
            <w:tcMar>
              <w:top w:w="15" w:type="dxa"/>
              <w:left w:w="15" w:type="dxa"/>
              <w:right w:w="15" w:type="dxa"/>
            </w:tcMar>
            <w:vAlign w:val="center"/>
          </w:tcPr>
          <w:p w:rsidR="1A106A46" w:rsidP="1A106A46" w:rsidRDefault="1A106A46" w14:paraId="0D5CC913" w14:textId="2C7741FE">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26:56.494Z">
                <w:pPr/>
              </w:pPrChange>
            </w:pPr>
            <w:ins w:author="Yang, Qi" w:date="2025-03-24T14:26:56.551Z" w:id="844172761">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350" w:type="dxa"/>
            <w:tcBorders>
              <w:top w:val="nil"/>
              <w:left w:val="nil"/>
              <w:bottom w:val="nil"/>
              <w:right w:val="nil"/>
            </w:tcBorders>
            <w:tcMar>
              <w:top w:w="15" w:type="dxa"/>
              <w:left w:w="15" w:type="dxa"/>
              <w:right w:w="15" w:type="dxa"/>
            </w:tcMar>
            <w:vAlign w:val="bottom"/>
          </w:tcPr>
          <w:p w:rsidR="1A106A46" w:rsidRDefault="1A106A46" w14:paraId="0B0F0593" w14:textId="304C31A7"/>
        </w:tc>
      </w:tr>
      <w:tr w:rsidR="1A106A46" w:rsidTr="1A106A46" w14:paraId="51FBD9FC">
        <w:trPr>
          <w:trHeight w:val="330"/>
          <w:ins w:author="Yang, Qi" w:date="2025-03-24T14:26:56.551Z" w16du:dateUtc="2025-03-24T14:26:56.551Z" w:id="1871898187"/>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280CEA44" w14:textId="60E2893F">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496Z">
                <w:pPr/>
              </w:pPrChange>
            </w:pPr>
            <w:ins w:author="Yang, Qi" w:date="2025-03-24T14:26:56.551Z" w:id="1313957736">
              <w:r w:rsidRPr="1A106A46" w:rsidR="1A106A46">
                <w:rPr>
                  <w:rFonts w:ascii="Calibri" w:hAnsi="Calibri" w:eastAsia="Calibri" w:cs="Calibri"/>
                  <w:b w:val="0"/>
                  <w:bCs w:val="0"/>
                  <w:i w:val="0"/>
                  <w:iCs w:val="0"/>
                  <w:strike w:val="0"/>
                  <w:dstrike w:val="0"/>
                  <w:color w:val="000000" w:themeColor="text1" w:themeTint="FF" w:themeShade="FF"/>
                  <w:sz w:val="24"/>
                  <w:szCs w:val="24"/>
                  <w:u w:val="none"/>
                </w:rPr>
                <w:t>note</w:t>
              </w:r>
            </w:ins>
          </w:p>
        </w:tc>
        <w:tc>
          <w:tcPr>
            <w:tcW w:w="653" w:type="dxa"/>
            <w:tcBorders>
              <w:top w:val="nil"/>
              <w:left w:val="nil"/>
              <w:bottom w:val="nil"/>
              <w:right w:val="nil"/>
            </w:tcBorders>
            <w:tcMar>
              <w:top w:w="15" w:type="dxa"/>
              <w:left w:w="15" w:type="dxa"/>
              <w:right w:w="15" w:type="dxa"/>
            </w:tcMar>
            <w:vAlign w:val="bottom"/>
          </w:tcPr>
          <w:p w:rsidR="1A106A46" w:rsidRDefault="1A106A46" w14:paraId="40426DA1" w14:textId="19D8B460"/>
        </w:tc>
        <w:tc>
          <w:tcPr>
            <w:tcW w:w="4177" w:type="dxa"/>
            <w:tcBorders>
              <w:top w:val="nil"/>
              <w:left w:val="nil"/>
              <w:bottom w:val="nil"/>
              <w:right w:val="nil"/>
            </w:tcBorders>
            <w:tcMar>
              <w:top w:w="15" w:type="dxa"/>
              <w:left w:w="15" w:type="dxa"/>
              <w:right w:w="15" w:type="dxa"/>
            </w:tcMar>
            <w:vAlign w:val="center"/>
          </w:tcPr>
          <w:p w:rsidR="1A106A46" w:rsidRDefault="1A106A46" w14:paraId="5D8DA724" w14:textId="1B2F6526"/>
        </w:tc>
        <w:tc>
          <w:tcPr>
            <w:tcW w:w="2350" w:type="dxa"/>
            <w:tcBorders>
              <w:top w:val="nil"/>
              <w:left w:val="nil"/>
              <w:bottom w:val="nil"/>
              <w:right w:val="nil"/>
            </w:tcBorders>
            <w:tcMar>
              <w:top w:w="15" w:type="dxa"/>
              <w:left w:w="15" w:type="dxa"/>
              <w:right w:w="15" w:type="dxa"/>
            </w:tcMar>
            <w:vAlign w:val="bottom"/>
          </w:tcPr>
          <w:p w:rsidR="1A106A46" w:rsidP="1A106A46" w:rsidRDefault="1A106A46" w14:paraId="0CD58B29" w14:textId="46C4E18B">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498Z">
                <w:pPr/>
              </w:pPrChange>
            </w:pPr>
            <w:ins w:author="Yang, Qi" w:date="2025-03-24T14:26:56.551Z" w:id="1744259221">
              <w:r w:rsidRPr="1A106A46" w:rsidR="1A106A46">
                <w:rPr>
                  <w:rFonts w:ascii="Calibri" w:hAnsi="Calibri" w:eastAsia="Calibri" w:cs="Calibri"/>
                  <w:b w:val="0"/>
                  <w:bCs w:val="0"/>
                  <w:i w:val="0"/>
                  <w:iCs w:val="0"/>
                  <w:strike w:val="0"/>
                  <w:dstrike w:val="0"/>
                  <w:color w:val="000000" w:themeColor="text1" w:themeTint="FF" w:themeShade="FF"/>
                  <w:sz w:val="24"/>
                  <w:szCs w:val="24"/>
                  <w:u w:val="none"/>
                </w:rPr>
                <w:t>sig</w:t>
              </w:r>
            </w:ins>
          </w:p>
        </w:tc>
      </w:tr>
      <w:tr w:rsidR="1A106A46" w:rsidTr="1A106A46" w14:paraId="0FEC1A13">
        <w:trPr>
          <w:trHeight w:val="330"/>
          <w:ins w:author="Yang, Qi" w:date="2025-03-24T14:26:56.551Z" w16du:dateUtc="2025-03-24T14:26:56.551Z" w:id="251003212"/>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3B779756" w14:textId="1E16BB2B">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5Z">
                <w:pPr/>
              </w:pPrChange>
            </w:pPr>
            <w:ins w:author="Yang, Qi" w:date="2025-03-24T14:26:56.551Z" w:id="109686245">
              <w:r w:rsidRPr="1A106A46" w:rsidR="1A106A46">
                <w:rPr>
                  <w:rFonts w:ascii="Calibri" w:hAnsi="Calibri" w:eastAsia="Calibri" w:cs="Calibri"/>
                  <w:b w:val="0"/>
                  <w:bCs w:val="0"/>
                  <w:i w:val="0"/>
                  <w:iCs w:val="0"/>
                  <w:strike w:val="0"/>
                  <w:dstrike w:val="0"/>
                  <w:color w:val="000000" w:themeColor="text1" w:themeTint="FF" w:themeShade="FF"/>
                  <w:sz w:val="24"/>
                  <w:szCs w:val="24"/>
                  <w:u w:val="none"/>
                </w:rPr>
                <w:t>dosage</w:t>
              </w:r>
            </w:ins>
          </w:p>
        </w:tc>
        <w:tc>
          <w:tcPr>
            <w:tcW w:w="653" w:type="dxa"/>
            <w:tcBorders>
              <w:top w:val="nil"/>
              <w:left w:val="nil"/>
              <w:bottom w:val="nil"/>
              <w:right w:val="nil"/>
            </w:tcBorders>
            <w:tcMar>
              <w:top w:w="15" w:type="dxa"/>
              <w:left w:w="15" w:type="dxa"/>
              <w:right w:w="15" w:type="dxa"/>
            </w:tcMar>
            <w:vAlign w:val="bottom"/>
          </w:tcPr>
          <w:p w:rsidR="1A106A46" w:rsidRDefault="1A106A46" w14:paraId="01A931F6" w14:textId="7F87246B"/>
        </w:tc>
        <w:tc>
          <w:tcPr>
            <w:tcW w:w="4177" w:type="dxa"/>
            <w:tcBorders>
              <w:top w:val="nil"/>
              <w:left w:val="nil"/>
              <w:bottom w:val="nil"/>
              <w:right w:val="nil"/>
            </w:tcBorders>
            <w:tcMar>
              <w:top w:w="15" w:type="dxa"/>
              <w:left w:w="15" w:type="dxa"/>
              <w:right w:w="15" w:type="dxa"/>
            </w:tcMar>
            <w:vAlign w:val="center"/>
          </w:tcPr>
          <w:p w:rsidR="1A106A46" w:rsidRDefault="1A106A46" w14:paraId="693B3091" w14:textId="13756549"/>
        </w:tc>
        <w:tc>
          <w:tcPr>
            <w:tcW w:w="2350" w:type="dxa"/>
            <w:tcBorders>
              <w:top w:val="nil"/>
              <w:left w:val="nil"/>
              <w:bottom w:val="nil"/>
              <w:right w:val="nil"/>
            </w:tcBorders>
            <w:tcMar>
              <w:top w:w="15" w:type="dxa"/>
              <w:left w:w="15" w:type="dxa"/>
              <w:right w:w="15" w:type="dxa"/>
            </w:tcMar>
            <w:vAlign w:val="bottom"/>
          </w:tcPr>
          <w:p w:rsidR="1A106A46" w:rsidRDefault="1A106A46" w14:paraId="31512F11" w14:textId="6262C6F3"/>
        </w:tc>
      </w:tr>
      <w:tr w:rsidR="1A106A46" w:rsidTr="1A106A46" w14:paraId="44A6E435">
        <w:trPr>
          <w:trHeight w:val="330"/>
          <w:ins w:author="Yang, Qi" w:date="2025-03-24T14:26:56.551Z" w16du:dateUtc="2025-03-24T14:26:56.551Z" w:id="263024112"/>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380B7767" w14:textId="62A3933F">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26:56.503Z">
                <w:pPr/>
              </w:pPrChange>
            </w:pPr>
            <w:ins w:author="Yang, Qi" w:date="2025-03-24T14:26:56.551Z" w:id="2145583900">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dosage.text</w:t>
              </w:r>
            </w:ins>
          </w:p>
        </w:tc>
        <w:tc>
          <w:tcPr>
            <w:tcW w:w="653" w:type="dxa"/>
            <w:tcBorders>
              <w:top w:val="nil"/>
              <w:left w:val="nil"/>
              <w:bottom w:val="nil"/>
              <w:right w:val="nil"/>
            </w:tcBorders>
            <w:tcMar>
              <w:top w:w="15" w:type="dxa"/>
              <w:left w:w="15" w:type="dxa"/>
              <w:right w:w="15" w:type="dxa"/>
            </w:tcMar>
            <w:vAlign w:val="bottom"/>
          </w:tcPr>
          <w:p w:rsidR="1A106A46" w:rsidRDefault="1A106A46" w14:paraId="487DB463" w14:textId="4557BA72"/>
        </w:tc>
        <w:tc>
          <w:tcPr>
            <w:tcW w:w="4177" w:type="dxa"/>
            <w:tcBorders>
              <w:top w:val="nil"/>
              <w:left w:val="nil"/>
              <w:bottom w:val="nil"/>
              <w:right w:val="nil"/>
            </w:tcBorders>
            <w:tcMar>
              <w:top w:w="15" w:type="dxa"/>
              <w:left w:w="15" w:type="dxa"/>
              <w:right w:w="15" w:type="dxa"/>
            </w:tcMar>
            <w:vAlign w:val="center"/>
          </w:tcPr>
          <w:p w:rsidR="1A106A46" w:rsidRDefault="1A106A46" w14:paraId="47F31B52" w14:textId="7AB3B22D"/>
        </w:tc>
        <w:tc>
          <w:tcPr>
            <w:tcW w:w="2350" w:type="dxa"/>
            <w:tcBorders>
              <w:top w:val="nil"/>
              <w:left w:val="nil"/>
              <w:bottom w:val="nil"/>
              <w:right w:val="nil"/>
            </w:tcBorders>
            <w:tcMar>
              <w:top w:w="15" w:type="dxa"/>
              <w:left w:w="15" w:type="dxa"/>
              <w:right w:w="15" w:type="dxa"/>
            </w:tcMar>
            <w:vAlign w:val="bottom"/>
          </w:tcPr>
          <w:p w:rsidR="1A106A46" w:rsidP="1A106A46" w:rsidRDefault="1A106A46" w14:paraId="22D3CA01" w14:textId="3A239BDC">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505Z">
                <w:pPr/>
              </w:pPrChange>
            </w:pPr>
            <w:ins w:author="Yang, Qi" w:date="2025-03-24T14:26:56.551Z" w:id="1989440848">
              <w:r w:rsidRPr="1A106A46" w:rsidR="1A106A46">
                <w:rPr>
                  <w:rFonts w:ascii="Calibri" w:hAnsi="Calibri" w:eastAsia="Calibri" w:cs="Calibri"/>
                  <w:b w:val="0"/>
                  <w:bCs w:val="0"/>
                  <w:i w:val="0"/>
                  <w:iCs w:val="0"/>
                  <w:strike w:val="0"/>
                  <w:dstrike w:val="0"/>
                  <w:color w:val="000000" w:themeColor="text1" w:themeTint="FF" w:themeShade="FF"/>
                  <w:sz w:val="24"/>
                  <w:szCs w:val="24"/>
                  <w:u w:val="none"/>
                </w:rPr>
                <w:t>sig</w:t>
              </w:r>
            </w:ins>
          </w:p>
        </w:tc>
      </w:tr>
      <w:tr w:rsidR="1A106A46" w:rsidTr="1A106A46" w14:paraId="259F3DDE">
        <w:trPr>
          <w:trHeight w:val="330"/>
          <w:ins w:author="Yang, Qi" w:date="2025-03-24T14:26:56.551Z" w16du:dateUtc="2025-03-24T14:26:56.551Z" w:id="1267074621"/>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1E39DE0B" w14:textId="2053FECF">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26:56.508Z">
                <w:pPr/>
              </w:pPrChange>
            </w:pPr>
            <w:ins w:author="Yang, Qi" w:date="2025-03-24T14:26:56.551Z" w:id="1942228069">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dosage.site</w:t>
              </w:r>
            </w:ins>
          </w:p>
        </w:tc>
        <w:tc>
          <w:tcPr>
            <w:tcW w:w="653" w:type="dxa"/>
            <w:tcBorders>
              <w:top w:val="nil"/>
              <w:left w:val="nil"/>
              <w:bottom w:val="nil"/>
              <w:right w:val="nil"/>
            </w:tcBorders>
            <w:tcMar>
              <w:top w:w="15" w:type="dxa"/>
              <w:left w:w="15" w:type="dxa"/>
              <w:right w:w="15" w:type="dxa"/>
            </w:tcMar>
            <w:vAlign w:val="bottom"/>
          </w:tcPr>
          <w:p w:rsidR="1A106A46" w:rsidRDefault="1A106A46" w14:paraId="4FA86FCA" w14:textId="74C643D1"/>
        </w:tc>
        <w:tc>
          <w:tcPr>
            <w:tcW w:w="4177" w:type="dxa"/>
            <w:tcBorders>
              <w:top w:val="nil"/>
              <w:left w:val="nil"/>
              <w:bottom w:val="nil"/>
              <w:right w:val="nil"/>
            </w:tcBorders>
            <w:tcMar>
              <w:top w:w="15" w:type="dxa"/>
              <w:left w:w="15" w:type="dxa"/>
              <w:right w:w="15" w:type="dxa"/>
            </w:tcMar>
            <w:vAlign w:val="center"/>
          </w:tcPr>
          <w:p w:rsidR="1A106A46" w:rsidP="1A106A46" w:rsidRDefault="1A106A46" w14:paraId="1DBAA410" w14:textId="32AF3ED1">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26:56.509Z">
                <w:pPr/>
              </w:pPrChange>
            </w:pPr>
            <w:ins w:author="Yang, Qi" w:date="2025-03-24T14:26:56.552Z" w:id="15629993">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350" w:type="dxa"/>
            <w:tcBorders>
              <w:top w:val="nil"/>
              <w:left w:val="nil"/>
              <w:bottom w:val="nil"/>
              <w:right w:val="nil"/>
            </w:tcBorders>
            <w:tcMar>
              <w:top w:w="15" w:type="dxa"/>
              <w:left w:w="15" w:type="dxa"/>
              <w:right w:w="15" w:type="dxa"/>
            </w:tcMar>
            <w:vAlign w:val="bottom"/>
          </w:tcPr>
          <w:p w:rsidR="1A106A46" w:rsidRDefault="1A106A46" w14:paraId="146F7AF7" w14:textId="2015A030"/>
        </w:tc>
      </w:tr>
      <w:tr w:rsidR="1A106A46" w:rsidTr="1A106A46" w14:paraId="67F47F0D">
        <w:trPr>
          <w:trHeight w:val="630"/>
          <w:ins w:author="Yang, Qi" w:date="2025-03-24T14:26:56.552Z" w16du:dateUtc="2025-03-24T14:26:56.552Z" w:id="1598617027"/>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727AB706" w14:textId="0AA727F4">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26:56.511Z">
                <w:pPr/>
              </w:pPrChange>
            </w:pPr>
            <w:ins w:author="Yang, Qi" w:date="2025-03-24T14:26:56.552Z" w:id="451975047">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dosage.route</w:t>
              </w:r>
            </w:ins>
          </w:p>
        </w:tc>
        <w:tc>
          <w:tcPr>
            <w:tcW w:w="653" w:type="dxa"/>
            <w:tcBorders>
              <w:top w:val="nil"/>
              <w:left w:val="nil"/>
              <w:bottom w:val="nil"/>
              <w:right w:val="nil"/>
            </w:tcBorders>
            <w:tcMar>
              <w:top w:w="15" w:type="dxa"/>
              <w:left w:w="15" w:type="dxa"/>
              <w:right w:w="15" w:type="dxa"/>
            </w:tcMar>
            <w:vAlign w:val="bottom"/>
          </w:tcPr>
          <w:p w:rsidR="1A106A46" w:rsidRDefault="1A106A46" w14:paraId="002EE78C" w14:textId="05718D05"/>
        </w:tc>
        <w:tc>
          <w:tcPr>
            <w:tcW w:w="4177" w:type="dxa"/>
            <w:tcBorders>
              <w:top w:val="nil"/>
              <w:left w:val="nil"/>
              <w:bottom w:val="nil"/>
              <w:right w:val="nil"/>
            </w:tcBorders>
            <w:tcMar>
              <w:top w:w="15" w:type="dxa"/>
              <w:left w:w="15" w:type="dxa"/>
              <w:right w:w="15" w:type="dxa"/>
            </w:tcMar>
            <w:vAlign w:val="center"/>
          </w:tcPr>
          <w:p w:rsidR="1A106A46" w:rsidRDefault="1A106A46" w14:paraId="5F55AD34" w14:textId="6C15A1E6"/>
        </w:tc>
        <w:tc>
          <w:tcPr>
            <w:tcW w:w="2350" w:type="dxa"/>
            <w:tcBorders>
              <w:top w:val="nil"/>
              <w:left w:val="nil"/>
              <w:bottom w:val="nil"/>
              <w:right w:val="nil"/>
            </w:tcBorders>
            <w:tcMar>
              <w:top w:w="15" w:type="dxa"/>
              <w:left w:w="15" w:type="dxa"/>
              <w:right w:w="15" w:type="dxa"/>
            </w:tcMar>
            <w:vAlign w:val="bottom"/>
          </w:tcPr>
          <w:p w:rsidR="1A106A46" w:rsidP="1A106A46" w:rsidRDefault="1A106A46" w14:paraId="6BE67755" w14:textId="0408A6EE">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513Z">
                <w:pPr/>
              </w:pPrChange>
            </w:pPr>
            <w:ins w:author="Yang, Qi" w:date="2025-03-24T14:26:56.552Z" w:id="222881992">
              <w:r w:rsidRPr="1A106A46" w:rsidR="1A106A46">
                <w:rPr>
                  <w:rFonts w:ascii="Calibri" w:hAnsi="Calibri" w:eastAsia="Calibri" w:cs="Calibri"/>
                  <w:b w:val="0"/>
                  <w:bCs w:val="0"/>
                  <w:i w:val="0"/>
                  <w:iCs w:val="0"/>
                  <w:strike w:val="0"/>
                  <w:dstrike w:val="0"/>
                  <w:color w:val="000000" w:themeColor="text1" w:themeTint="FF" w:themeShade="FF"/>
                  <w:sz w:val="24"/>
                  <w:szCs w:val="24"/>
                  <w:u w:val="none"/>
                </w:rPr>
                <w:t>route_concept_id</w:t>
              </w:r>
              <w:r>
                <w:br/>
              </w: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 xml:space="preserve"> route_source_value</w:t>
              </w:r>
            </w:ins>
          </w:p>
        </w:tc>
      </w:tr>
      <w:tr w:rsidR="1A106A46" w:rsidTr="1A106A46" w14:paraId="5C64E33C">
        <w:trPr>
          <w:trHeight w:val="630"/>
          <w:ins w:author="Yang, Qi" w:date="2025-03-24T14:26:56.552Z" w16du:dateUtc="2025-03-24T14:26:56.552Z" w:id="893927639"/>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2BC1ED19" w14:textId="539DCCFD">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26:56.515Z">
                <w:pPr/>
              </w:pPrChange>
            </w:pPr>
            <w:ins w:author="Yang, Qi" w:date="2025-03-24T14:26:56.552Z" w:id="1245758190">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dosage.method</w:t>
              </w:r>
            </w:ins>
          </w:p>
        </w:tc>
        <w:tc>
          <w:tcPr>
            <w:tcW w:w="653" w:type="dxa"/>
            <w:tcBorders>
              <w:top w:val="nil"/>
              <w:left w:val="nil"/>
              <w:bottom w:val="nil"/>
              <w:right w:val="nil"/>
            </w:tcBorders>
            <w:tcMar>
              <w:top w:w="15" w:type="dxa"/>
              <w:left w:w="15" w:type="dxa"/>
              <w:right w:w="15" w:type="dxa"/>
            </w:tcMar>
            <w:vAlign w:val="bottom"/>
          </w:tcPr>
          <w:p w:rsidR="1A106A46" w:rsidRDefault="1A106A46" w14:paraId="66774B31" w14:textId="7926CCEF"/>
        </w:tc>
        <w:tc>
          <w:tcPr>
            <w:tcW w:w="4177" w:type="dxa"/>
            <w:tcBorders>
              <w:top w:val="nil"/>
              <w:left w:val="nil"/>
              <w:bottom w:val="nil"/>
              <w:right w:val="nil"/>
            </w:tcBorders>
            <w:tcMar>
              <w:top w:w="15" w:type="dxa"/>
              <w:left w:w="15" w:type="dxa"/>
              <w:right w:w="15" w:type="dxa"/>
            </w:tcMar>
            <w:vAlign w:val="center"/>
          </w:tcPr>
          <w:p w:rsidR="1A106A46" w:rsidRDefault="1A106A46" w14:paraId="5F5F84CE" w14:textId="632795FA"/>
        </w:tc>
        <w:tc>
          <w:tcPr>
            <w:tcW w:w="2350" w:type="dxa"/>
            <w:tcBorders>
              <w:top w:val="nil"/>
              <w:left w:val="nil"/>
              <w:bottom w:val="nil"/>
              <w:right w:val="nil"/>
            </w:tcBorders>
            <w:tcMar>
              <w:top w:w="15" w:type="dxa"/>
              <w:left w:w="15" w:type="dxa"/>
              <w:right w:w="15" w:type="dxa"/>
            </w:tcMar>
            <w:vAlign w:val="bottom"/>
          </w:tcPr>
          <w:p w:rsidR="1A106A46" w:rsidP="1A106A46" w:rsidRDefault="1A106A46" w14:paraId="4A8B7C59" w14:textId="2817B3E5">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517Z">
                <w:pPr/>
              </w:pPrChange>
            </w:pPr>
            <w:ins w:author="Yang, Qi" w:date="2025-03-24T14:26:56.552Z" w:id="25237940">
              <w:r w:rsidRPr="1A106A46" w:rsidR="1A106A46">
                <w:rPr>
                  <w:rFonts w:ascii="Calibri" w:hAnsi="Calibri" w:eastAsia="Calibri" w:cs="Calibri"/>
                  <w:b w:val="0"/>
                  <w:bCs w:val="0"/>
                  <w:i w:val="0"/>
                  <w:iCs w:val="0"/>
                  <w:strike w:val="0"/>
                  <w:dstrike w:val="0"/>
                  <w:color w:val="000000" w:themeColor="text1" w:themeTint="FF" w:themeShade="FF"/>
                  <w:sz w:val="24"/>
                  <w:szCs w:val="24"/>
                  <w:u w:val="none"/>
                </w:rPr>
                <w:t>route_concept_id</w:t>
              </w:r>
              <w:r>
                <w:br/>
              </w: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 xml:space="preserve"> route_source_value</w:t>
              </w:r>
            </w:ins>
          </w:p>
        </w:tc>
      </w:tr>
      <w:tr w:rsidR="1A106A46" w:rsidTr="1A106A46" w14:paraId="7CD2908E">
        <w:trPr>
          <w:trHeight w:val="330"/>
          <w:ins w:author="Yang, Qi" w:date="2025-03-24T14:26:56.552Z" w16du:dateUtc="2025-03-24T14:26:56.552Z" w:id="422256335"/>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4C22CA33" w14:textId="5D976FCB">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26:56.519Z">
                <w:pPr/>
              </w:pPrChange>
            </w:pPr>
            <w:ins w:author="Yang, Qi" w:date="2025-03-24T14:26:56.552Z" w:id="1072414860">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dosage.dose</w:t>
              </w:r>
            </w:ins>
          </w:p>
        </w:tc>
        <w:tc>
          <w:tcPr>
            <w:tcW w:w="653" w:type="dxa"/>
            <w:tcBorders>
              <w:top w:val="nil"/>
              <w:left w:val="nil"/>
              <w:bottom w:val="nil"/>
              <w:right w:val="nil"/>
            </w:tcBorders>
            <w:tcMar>
              <w:top w:w="15" w:type="dxa"/>
              <w:left w:w="15" w:type="dxa"/>
              <w:right w:w="15" w:type="dxa"/>
            </w:tcMar>
            <w:vAlign w:val="bottom"/>
          </w:tcPr>
          <w:p w:rsidR="1A106A46" w:rsidRDefault="1A106A46" w14:paraId="519F3797" w14:textId="35D213C5"/>
        </w:tc>
        <w:tc>
          <w:tcPr>
            <w:tcW w:w="4177" w:type="dxa"/>
            <w:tcBorders>
              <w:top w:val="nil"/>
              <w:left w:val="nil"/>
              <w:bottom w:val="nil"/>
              <w:right w:val="nil"/>
            </w:tcBorders>
            <w:tcMar>
              <w:top w:w="15" w:type="dxa"/>
              <w:left w:w="15" w:type="dxa"/>
              <w:right w:w="15" w:type="dxa"/>
            </w:tcMar>
            <w:vAlign w:val="center"/>
          </w:tcPr>
          <w:p w:rsidR="1A106A46" w:rsidRDefault="1A106A46" w14:paraId="3E81E024" w14:textId="5A3E15FC"/>
        </w:tc>
        <w:tc>
          <w:tcPr>
            <w:tcW w:w="2350" w:type="dxa"/>
            <w:tcBorders>
              <w:top w:val="nil"/>
              <w:left w:val="nil"/>
              <w:bottom w:val="nil"/>
              <w:right w:val="nil"/>
            </w:tcBorders>
            <w:tcMar>
              <w:top w:w="15" w:type="dxa"/>
              <w:left w:w="15" w:type="dxa"/>
              <w:right w:w="15" w:type="dxa"/>
            </w:tcMar>
            <w:vAlign w:val="bottom"/>
          </w:tcPr>
          <w:p w:rsidR="1A106A46" w:rsidP="1A106A46" w:rsidRDefault="1A106A46" w14:paraId="68A48FAD" w14:textId="43A82957">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522Z">
                <w:pPr/>
              </w:pPrChange>
            </w:pPr>
            <w:ins w:author="Yang, Qi" w:date="2025-03-24T14:26:56.553Z" w:id="1568858325">
              <w:r w:rsidRPr="1A106A46" w:rsidR="1A106A46">
                <w:rPr>
                  <w:rFonts w:ascii="Calibri" w:hAnsi="Calibri" w:eastAsia="Calibri" w:cs="Calibri"/>
                  <w:b w:val="0"/>
                  <w:bCs w:val="0"/>
                  <w:i w:val="0"/>
                  <w:iCs w:val="0"/>
                  <w:strike w:val="0"/>
                  <w:dstrike w:val="0"/>
                  <w:color w:val="000000" w:themeColor="text1" w:themeTint="FF" w:themeShade="FF"/>
                  <w:sz w:val="24"/>
                  <w:szCs w:val="24"/>
                  <w:u w:val="none"/>
                </w:rPr>
                <w:t>quantity</w:t>
              </w:r>
            </w:ins>
          </w:p>
        </w:tc>
      </w:tr>
      <w:tr w:rsidR="1A106A46" w:rsidTr="1A106A46" w14:paraId="50C3FDE1">
        <w:trPr>
          <w:trHeight w:val="330"/>
          <w:ins w:author="Yang, Qi" w:date="2025-03-24T14:26:56.553Z" w16du:dateUtc="2025-03-24T14:26:56.553Z" w:id="897194751"/>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630C2D5A" w14:textId="2C6E0E1F">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26:56.524Z">
                <w:pPr/>
              </w:pPrChange>
            </w:pPr>
            <w:ins w:author="Yang, Qi" w:date="2025-03-24T14:26:56.553Z" w:id="1579905064">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dosage.rate[x]</w:t>
              </w:r>
            </w:ins>
          </w:p>
        </w:tc>
        <w:tc>
          <w:tcPr>
            <w:tcW w:w="653" w:type="dxa"/>
            <w:tcBorders>
              <w:top w:val="nil"/>
              <w:left w:val="nil"/>
              <w:bottom w:val="nil"/>
              <w:right w:val="nil"/>
            </w:tcBorders>
            <w:tcMar>
              <w:top w:w="15" w:type="dxa"/>
              <w:left w:w="15" w:type="dxa"/>
              <w:right w:w="15" w:type="dxa"/>
            </w:tcMar>
            <w:vAlign w:val="bottom"/>
          </w:tcPr>
          <w:p w:rsidR="1A106A46" w:rsidRDefault="1A106A46" w14:paraId="6CF3B3C6" w14:textId="677A40B9"/>
        </w:tc>
        <w:tc>
          <w:tcPr>
            <w:tcW w:w="4177" w:type="dxa"/>
            <w:tcBorders>
              <w:top w:val="nil"/>
              <w:left w:val="nil"/>
              <w:bottom w:val="nil"/>
              <w:right w:val="nil"/>
            </w:tcBorders>
            <w:tcMar>
              <w:top w:w="15" w:type="dxa"/>
              <w:left w:w="15" w:type="dxa"/>
              <w:right w:w="15" w:type="dxa"/>
            </w:tcMar>
            <w:vAlign w:val="center"/>
          </w:tcPr>
          <w:p w:rsidR="1A106A46" w:rsidRDefault="1A106A46" w14:paraId="1851936F" w14:textId="05704EAB"/>
        </w:tc>
        <w:tc>
          <w:tcPr>
            <w:tcW w:w="2350" w:type="dxa"/>
            <w:tcBorders>
              <w:top w:val="nil"/>
              <w:left w:val="nil"/>
              <w:bottom w:val="nil"/>
              <w:right w:val="nil"/>
            </w:tcBorders>
            <w:tcMar>
              <w:top w:w="15" w:type="dxa"/>
              <w:left w:w="15" w:type="dxa"/>
              <w:right w:w="15" w:type="dxa"/>
            </w:tcMar>
            <w:vAlign w:val="bottom"/>
          </w:tcPr>
          <w:p w:rsidR="1A106A46" w:rsidP="1A106A46" w:rsidRDefault="1A106A46" w14:paraId="7741AF54" w14:textId="286429C7">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26:56.526Z">
                <w:pPr/>
              </w:pPrChange>
            </w:pPr>
            <w:ins w:author="Yang, Qi" w:date="2025-03-24T14:26:56.553Z" w:id="1124958060">
              <w:r w:rsidRPr="1A106A46" w:rsidR="1A106A46">
                <w:rPr>
                  <w:rFonts w:ascii="Calibri" w:hAnsi="Calibri" w:eastAsia="Calibri" w:cs="Calibri"/>
                  <w:b w:val="0"/>
                  <w:bCs w:val="0"/>
                  <w:i w:val="0"/>
                  <w:iCs w:val="0"/>
                  <w:strike w:val="0"/>
                  <w:dstrike w:val="0"/>
                  <w:color w:val="000000" w:themeColor="text1" w:themeTint="FF" w:themeShade="FF"/>
                  <w:sz w:val="24"/>
                  <w:szCs w:val="24"/>
                  <w:u w:val="none"/>
                </w:rPr>
                <w:t>quantity</w:t>
              </w:r>
            </w:ins>
          </w:p>
        </w:tc>
      </w:tr>
      <w:tr w:rsidR="1A106A46" w:rsidTr="1A106A46" w14:paraId="2C33B700">
        <w:trPr>
          <w:trHeight w:val="330"/>
          <w:ins w:author="Yang, Qi" w:date="2025-03-24T14:26:56.553Z" w16du:dateUtc="2025-03-24T14:26:56.553Z" w:id="860947292"/>
        </w:trPr>
        <w:tc>
          <w:tcPr>
            <w:tcW w:w="2630" w:type="dxa"/>
            <w:tcBorders>
              <w:top w:val="nil"/>
              <w:left w:val="nil"/>
              <w:bottom w:val="nil"/>
              <w:right w:val="nil"/>
            </w:tcBorders>
            <w:tcMar>
              <w:top w:w="15" w:type="dxa"/>
              <w:left w:w="15" w:type="dxa"/>
              <w:right w:w="15" w:type="dxa"/>
            </w:tcMar>
            <w:vAlign w:val="center"/>
          </w:tcPr>
          <w:p w:rsidR="1A106A46" w:rsidP="1A106A46" w:rsidRDefault="1A106A46" w14:paraId="540A5647" w14:textId="7642A260">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26:56.528Z">
                <w:pPr/>
              </w:pPrChange>
            </w:pPr>
            <w:ins w:author="Yang, Qi" w:date="2025-03-24T14:26:56.553Z" w:id="1262479258">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eventHistory</w:t>
              </w:r>
            </w:ins>
          </w:p>
        </w:tc>
        <w:tc>
          <w:tcPr>
            <w:tcW w:w="653" w:type="dxa"/>
            <w:tcBorders>
              <w:top w:val="nil"/>
              <w:left w:val="nil"/>
              <w:bottom w:val="nil"/>
              <w:right w:val="nil"/>
            </w:tcBorders>
            <w:tcMar>
              <w:top w:w="15" w:type="dxa"/>
              <w:left w:w="15" w:type="dxa"/>
              <w:right w:w="15" w:type="dxa"/>
            </w:tcMar>
            <w:vAlign w:val="bottom"/>
          </w:tcPr>
          <w:p w:rsidR="1A106A46" w:rsidRDefault="1A106A46" w14:paraId="7B0EDC10" w14:textId="1B69BA12"/>
        </w:tc>
        <w:tc>
          <w:tcPr>
            <w:tcW w:w="4177" w:type="dxa"/>
            <w:tcBorders>
              <w:top w:val="nil"/>
              <w:left w:val="nil"/>
              <w:bottom w:val="nil"/>
              <w:right w:val="nil"/>
            </w:tcBorders>
            <w:tcMar>
              <w:top w:w="15" w:type="dxa"/>
              <w:left w:w="15" w:type="dxa"/>
              <w:right w:w="15" w:type="dxa"/>
            </w:tcMar>
            <w:vAlign w:val="center"/>
          </w:tcPr>
          <w:p w:rsidR="1A106A46" w:rsidP="1A106A46" w:rsidRDefault="1A106A46" w14:paraId="2CFEB4D1" w14:textId="7C462927">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26:56.529Z">
                <w:pPr/>
              </w:pPrChange>
            </w:pPr>
            <w:ins w:author="Yang, Qi" w:date="2025-03-24T14:26:56.553Z" w:id="1989623933">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350" w:type="dxa"/>
            <w:tcBorders>
              <w:top w:val="nil"/>
              <w:left w:val="nil"/>
              <w:bottom w:val="nil"/>
              <w:right w:val="nil"/>
            </w:tcBorders>
            <w:tcMar>
              <w:top w:w="15" w:type="dxa"/>
              <w:left w:w="15" w:type="dxa"/>
              <w:right w:w="15" w:type="dxa"/>
            </w:tcMar>
            <w:vAlign w:val="bottom"/>
          </w:tcPr>
          <w:p w:rsidR="1A106A46" w:rsidRDefault="1A106A46" w14:paraId="25CD91D0" w14:textId="5AC4DF7A"/>
        </w:tc>
      </w:tr>
    </w:tbl>
    <w:p w:rsidR="1A106A46" w:rsidP="1A106A46" w:rsidRDefault="1A106A46" w14:paraId="28B369B5" w14:textId="5912DD99">
      <w:pPr>
        <w:pStyle w:val="Normal"/>
        <w:rPr>
          <w:rFonts w:ascii="Segoe UI" w:hAnsi="Segoe UI" w:eastAsia="Segoe UI" w:cs="Segoe UI"/>
          <w:b w:val="0"/>
          <w:bCs w:val="0"/>
          <w:i w:val="0"/>
          <w:iCs w:val="0"/>
          <w:caps w:val="0"/>
          <w:smallCaps w:val="0"/>
          <w:noProof w:val="0"/>
          <w:color w:val="242424"/>
          <w:sz w:val="21"/>
          <w:szCs w:val="21"/>
          <w:lang w:val="en-US"/>
        </w:rPr>
      </w:pPr>
    </w:p>
    <w:p w:rsidR="1A106A46" w:rsidRDefault="1A106A46" w14:paraId="639F755A" w14:textId="69A6193E"/>
    <w:p w:rsidR="129FF495" w:rsidP="1A106A46" w:rsidRDefault="129FF495" w14:paraId="749A5A72" w14:textId="324F774A">
      <w:pPr>
        <w:pStyle w:val="Heading2"/>
        <w:numPr>
          <w:ilvl w:val="1"/>
          <w:numId w:val="14"/>
        </w:numPr>
        <w:rPr>
          <w:ins w:author="Yang, Qi" w:date="2025-03-24T14:29:27.409Z" w16du:dateUtc="2025-03-24T14:29:27.409Z" w:id="1536243998"/>
          <w:lang w:val="en-US"/>
        </w:rPr>
      </w:pPr>
      <w:del w:author="Yang, Qi" w:date="2025-03-24T14:29:10.39Z" w:id="939780060">
        <w:r w:rsidRPr="1A106A46" w:rsidDel="129FF495">
          <w:rPr>
            <w:lang w:val="en-US"/>
          </w:rPr>
          <w:delText>FHIR MedicationAdmin</w:delText>
        </w:r>
      </w:del>
      <w:del w:author="Yang, Qi" w:date="2025-03-24T14:28:52.117Z" w:id="1728794652">
        <w:r w:rsidRPr="1A106A46" w:rsidDel="129FF495">
          <w:rPr>
            <w:lang w:val="en-US"/>
          </w:rPr>
          <w:delText>istration</w:delText>
        </w:r>
      </w:del>
      <w:del w:author="Yang, Qi" w:date="2025-03-24T14:29:10.39Z" w:id="118863947">
        <w:r w:rsidRPr="1A106A46" w:rsidDel="129FF495">
          <w:rPr>
            <w:lang w:val="en-US"/>
          </w:rPr>
          <w:delText xml:space="preserve"> Patterns &lt;</w:delText>
        </w:r>
        <w:r w:rsidRPr="1A106A46" w:rsidDel="129FF495">
          <w:rPr>
            <w:highlight w:val="yellow"/>
            <w:lang w:val="en-US"/>
          </w:rPr>
          <w:delText>WIP to be continued</w:delText>
        </w:r>
        <w:r w:rsidRPr="1A106A46" w:rsidDel="129FF495">
          <w:rPr>
            <w:lang w:val="en-US"/>
          </w:rPr>
          <w:delText>&gt;</w:delText>
        </w:r>
      </w:del>
    </w:p>
    <w:p w:rsidR="4083570A" w:rsidP="1A106A46" w:rsidRDefault="4083570A" w14:paraId="68A8A383" w14:textId="6947E912">
      <w:pPr>
        <w:pStyle w:val="Heading2"/>
        <w:numPr>
          <w:ilvl w:val="1"/>
          <w:numId w:val="14"/>
        </w:numPr>
        <w:rPr>
          <w:ins w:author="Yang, Qi" w:date="2025-03-24T14:29:29.317Z" w16du:dateUtc="2025-03-24T14:29:29.317Z" w:id="269398088"/>
          <w:lang w:val="en-US"/>
        </w:rPr>
      </w:pPr>
      <w:ins w:author="Yang, Qi" w:date="2025-03-24T14:29:29.316Z" w:id="2078593753">
        <w:r w:rsidRPr="1A106A46" w:rsidR="4083570A">
          <w:rPr>
            <w:lang w:val="en-US"/>
          </w:rPr>
          <w:t>FHIR MedicationDispense Patterns &lt;</w:t>
        </w:r>
        <w:r w:rsidRPr="1A106A46" w:rsidR="4083570A">
          <w:rPr>
            <w:highlight w:val="yellow"/>
            <w:lang w:val="en-US"/>
          </w:rPr>
          <w:t>WIP to be continued</w:t>
        </w:r>
        <w:r w:rsidRPr="1A106A46" w:rsidR="4083570A">
          <w:rPr>
            <w:lang w:val="en-US"/>
          </w:rPr>
          <w:t>&gt;</w:t>
        </w:r>
      </w:ins>
    </w:p>
    <w:p w:rsidR="1A106A46" w:rsidP="1A106A46" w:rsidRDefault="1A106A46" w14:paraId="08292EE1" w14:textId="196BDA85">
      <w:pPr>
        <w:pStyle w:val="Normal"/>
        <w:numPr>
          <w:ilvl w:val="1"/>
          <w:numId w:val="14"/>
        </w:numPr>
        <w:rPr>
          <w:del w:author="Yang, Qi" w:date="2025-03-24T14:29:10.39Z" w16du:dateUtc="2025-03-24T14:29:10.39Z" w:id="380165459"/>
          <w:lang w:val="en-US"/>
        </w:rPr>
      </w:pPr>
    </w:p>
    <w:p w:rsidR="129FF495" w:rsidP="1A106A46" w:rsidRDefault="129FF495" w14:paraId="4BED4346" w14:textId="48796067">
      <w:pPr>
        <w:rPr>
          <w:b w:val="1"/>
          <w:bCs w:val="1"/>
        </w:rPr>
      </w:pPr>
      <w:r w:rsidRPr="1A106A46" w:rsidR="129FF495">
        <w:rPr>
          <w:b w:val="1"/>
          <w:bCs w:val="1"/>
        </w:rPr>
        <w:t>Pattern Description:</w:t>
      </w:r>
    </w:p>
    <w:p w:rsidR="129FF495" w:rsidP="1A106A46" w:rsidRDefault="129FF495" w14:paraId="2F7B6728" w14:textId="310CA0FF">
      <w:pPr>
        <w:rPr>
          <w:rFonts w:ascii="Segoe UI" w:hAnsi="Segoe UI" w:eastAsia="Segoe UI" w:cs="Segoe UI"/>
          <w:b w:val="0"/>
          <w:bCs w:val="0"/>
          <w:i w:val="0"/>
          <w:iCs w:val="0"/>
          <w:caps w:val="0"/>
          <w:smallCaps w:val="0"/>
          <w:noProof w:val="0"/>
          <w:color w:val="242424"/>
          <w:sz w:val="21"/>
          <w:szCs w:val="21"/>
          <w:lang w:val="en-US"/>
        </w:rPr>
      </w:pPr>
      <w:r w:rsidRPr="1A106A46" w:rsidR="129FF495">
        <w:rPr>
          <w:rFonts w:ascii="Segoe UI" w:hAnsi="Segoe UI" w:eastAsia="Segoe UI" w:cs="Segoe UI"/>
          <w:b w:val="0"/>
          <w:bCs w:val="0"/>
          <w:i w:val="0"/>
          <w:iCs w:val="0"/>
          <w:caps w:val="0"/>
          <w:smallCaps w:val="0"/>
          <w:noProof w:val="0"/>
          <w:color w:val="242424"/>
          <w:sz w:val="21"/>
          <w:szCs w:val="21"/>
          <w:lang w:val="en-US"/>
        </w:rPr>
        <w:t xml:space="preserve">The OHDSI OMOP CDM only </w:t>
      </w:r>
      <w:r w:rsidRPr="1A106A46" w:rsidR="129FF495">
        <w:rPr>
          <w:rFonts w:ascii="Segoe UI" w:hAnsi="Segoe UI" w:eastAsia="Segoe UI" w:cs="Segoe UI"/>
          <w:b w:val="0"/>
          <w:bCs w:val="0"/>
          <w:i w:val="0"/>
          <w:iCs w:val="0"/>
          <w:caps w:val="0"/>
          <w:smallCaps w:val="0"/>
          <w:noProof w:val="0"/>
          <w:color w:val="242424"/>
          <w:sz w:val="21"/>
          <w:szCs w:val="21"/>
          <w:lang w:val="en-US"/>
        </w:rPr>
        <w:t>contains</w:t>
      </w:r>
      <w:r w:rsidRPr="1A106A46" w:rsidR="129FF495">
        <w:rPr>
          <w:rFonts w:ascii="Segoe UI" w:hAnsi="Segoe UI" w:eastAsia="Segoe UI" w:cs="Segoe UI"/>
          <w:b w:val="0"/>
          <w:bCs w:val="0"/>
          <w:i w:val="0"/>
          <w:iCs w:val="0"/>
          <w:caps w:val="0"/>
          <w:smallCaps w:val="0"/>
          <w:noProof w:val="0"/>
          <w:color w:val="242424"/>
          <w:sz w:val="21"/>
          <w:szCs w:val="21"/>
          <w:lang w:val="en-US"/>
        </w:rPr>
        <w:t xml:space="preserve"> facts that have already occurred. For medication </w:t>
      </w:r>
      <w:r w:rsidRPr="1A106A46" w:rsidR="3F898932">
        <w:rPr>
          <w:rFonts w:ascii="Segoe UI" w:hAnsi="Segoe UI" w:eastAsia="Segoe UI" w:cs="Segoe UI"/>
          <w:b w:val="0"/>
          <w:bCs w:val="0"/>
          <w:i w:val="0"/>
          <w:iCs w:val="0"/>
          <w:caps w:val="0"/>
          <w:smallCaps w:val="0"/>
          <w:noProof w:val="0"/>
          <w:color w:val="242424"/>
          <w:sz w:val="21"/>
          <w:szCs w:val="21"/>
          <w:lang w:val="en-US"/>
        </w:rPr>
        <w:t>dispense</w:t>
      </w:r>
      <w:r w:rsidRPr="1A106A46" w:rsidR="129FF495">
        <w:rPr>
          <w:rFonts w:ascii="Segoe UI" w:hAnsi="Segoe UI" w:eastAsia="Segoe UI" w:cs="Segoe UI"/>
          <w:b w:val="0"/>
          <w:bCs w:val="0"/>
          <w:i w:val="0"/>
          <w:iCs w:val="0"/>
          <w:caps w:val="0"/>
          <w:smallCaps w:val="0"/>
          <w:noProof w:val="0"/>
          <w:color w:val="242424"/>
          <w:sz w:val="21"/>
          <w:szCs w:val="21"/>
          <w:lang w:val="en-US"/>
        </w:rPr>
        <w:t>, they are presumed to have happened unless there is evidence to the contrary, such as a future date or a status of cancelled or entered in error.</w:t>
      </w:r>
    </w:p>
    <w:p w:rsidR="129FF495" w:rsidP="1A106A46" w:rsidRDefault="129FF495" w14:paraId="55B0F477" w14:textId="1D10BD71">
      <w:pPr>
        <w:pStyle w:val="Normal"/>
        <w:rPr>
          <w:del w:author="Yang, Qi" w:date="2025-03-24T14:31:20.549Z" w16du:dateUtc="2025-03-24T14:31:20.549Z" w:id="1772708395"/>
          <w:lang w:val="en-US"/>
        </w:rPr>
      </w:pPr>
      <w:r w:rsidRPr="1A106A46" w:rsidR="129FF495">
        <w:rPr>
          <w:rFonts w:ascii="Segoe UI" w:hAnsi="Segoe UI" w:eastAsia="Segoe UI" w:cs="Segoe UI"/>
          <w:b w:val="0"/>
          <w:bCs w:val="0"/>
          <w:i w:val="0"/>
          <w:iCs w:val="0"/>
          <w:caps w:val="0"/>
          <w:smallCaps w:val="0"/>
          <w:noProof w:val="0"/>
          <w:color w:val="242424"/>
          <w:sz w:val="21"/>
          <w:szCs w:val="21"/>
          <w:lang w:val="en-US"/>
        </w:rPr>
        <w:t xml:space="preserve">Drug_type_concept_id </w:t>
      </w:r>
      <w:r w:rsidRPr="1A106A46" w:rsidR="129FF495">
        <w:rPr>
          <w:rFonts w:ascii="Segoe UI" w:hAnsi="Segoe UI" w:eastAsia="Segoe UI" w:cs="Segoe UI"/>
          <w:b w:val="0"/>
          <w:bCs w:val="0"/>
          <w:i w:val="0"/>
          <w:iCs w:val="0"/>
          <w:caps w:val="0"/>
          <w:smallCaps w:val="0"/>
          <w:noProof w:val="0"/>
          <w:color w:val="242424"/>
          <w:sz w:val="21"/>
          <w:szCs w:val="21"/>
          <w:lang w:val="en-US"/>
        </w:rPr>
        <w:t xml:space="preserve">= </w:t>
      </w:r>
      <w:r w:rsidRPr="1A106A46" w:rsidR="49239716">
        <w:rPr>
          <w:lang w:val="en-US"/>
        </w:rPr>
        <w:t xml:space="preserve"> 32825</w:t>
      </w:r>
      <w:ins w:author="Yang, Qi" w:date="2025-03-24T14:31:14.432Z" w:id="1950760269">
        <w:r w:rsidRPr="1A106A46" w:rsidR="49239716">
          <w:rPr>
            <w:lang w:val="en-US"/>
          </w:rPr>
          <w:t xml:space="preserve"> </w:t>
        </w:r>
      </w:ins>
      <w:r w:rsidRPr="1A106A46" w:rsidR="49239716">
        <w:rPr>
          <w:lang w:val="en-US"/>
        </w:rPr>
        <w:t>(EHR dispensing record)</w:t>
      </w:r>
    </w:p>
    <w:p w:rsidR="1A106A46" w:rsidP="1A106A46" w:rsidRDefault="1A106A46" w14:paraId="26A19F2C" w14:textId="6DF600B5">
      <w:pPr>
        <w:pStyle w:val="Normal"/>
        <w:rPr>
          <w:del w:author="Yang, Qi" w:date="2025-03-24T14:31:19.819Z" w16du:dateUtc="2025-03-24T14:31:19.819Z" w:id="718659407"/>
          <w:lang w:val="en-US"/>
        </w:rPr>
      </w:pPr>
    </w:p>
    <w:p w:rsidR="1A106A46" w:rsidP="1A106A46" w:rsidRDefault="1A106A46" w14:paraId="3A6E83C4" w14:textId="41FBDCD4">
      <w:pPr>
        <w:pStyle w:val="Normal"/>
        <w:rPr>
          <w:del w:author="Yang, Qi" w:date="2025-03-24T14:31:23.348Z" w16du:dateUtc="2025-03-24T14:31:23.348Z" w:id="2040715764"/>
          <w:lang w:val="en-US"/>
        </w:rPr>
      </w:pPr>
    </w:p>
    <w:p w:rsidR="129FF495" w:rsidP="1A106A46" w:rsidRDefault="129FF495" w14:paraId="3D9B2589" w14:textId="041D3B9D">
      <w:pPr>
        <w:pStyle w:val="Normal"/>
      </w:pPr>
      <w:r w:rsidRPr="1A106A46" w:rsidR="129FF495">
        <w:rPr>
          <w:b w:val="1"/>
          <w:bCs w:val="1"/>
        </w:rPr>
        <w:t>Examples:</w:t>
      </w:r>
      <w:r w:rsidR="129FF495">
        <w:rPr/>
        <w:t xml:space="preserve"> TBD</w:t>
      </w:r>
    </w:p>
    <w:p w:rsidR="1A106A46" w:rsidRDefault="1A106A46" w14:paraId="731BF602"/>
    <w:p w:rsidR="129FF495" w:rsidP="1A106A46" w:rsidRDefault="129FF495" w14:paraId="5005A13D" w14:textId="0F13C728">
      <w:pPr>
        <w:rPr>
          <w:b w:val="1"/>
          <w:bCs w:val="1"/>
        </w:rPr>
      </w:pPr>
      <w:r w:rsidRPr="1A106A46" w:rsidR="129FF495">
        <w:rPr>
          <w:b w:val="1"/>
          <w:bCs w:val="1"/>
        </w:rPr>
        <w:t>Recommendation Options</w:t>
      </w:r>
    </w:p>
    <w:tbl>
      <w:tblPr>
        <w:tblStyle w:val="TableNormal"/>
        <w:tblW w:w="0" w:type="auto"/>
        <w:tblLayout w:type="fixed"/>
        <w:tblLook w:val="06A0" w:firstRow="1" w:lastRow="0" w:firstColumn="1" w:lastColumn="0" w:noHBand="1" w:noVBand="1"/>
      </w:tblPr>
      <w:tblGrid>
        <w:gridCol w:w="1778"/>
        <w:gridCol w:w="805"/>
        <w:gridCol w:w="4328"/>
        <w:gridCol w:w="2899"/>
      </w:tblGrid>
      <w:tr w:rsidR="1A106A46" w:rsidTr="1A106A46" w14:paraId="105F2DD3">
        <w:trPr>
          <w:trHeight w:val="330"/>
          <w:ins w:author="Yang, Qi" w:date="2025-03-24T14:33:45.352Z" w16du:dateUtc="2025-03-24T14:33:45.352Z" w:id="1151587567"/>
        </w:trPr>
        <w:tc>
          <w:tcPr>
            <w:tcW w:w="1778" w:type="dxa"/>
            <w:tcBorders>
              <w:top w:val="nil"/>
              <w:left w:val="nil"/>
              <w:bottom w:val="nil"/>
              <w:right w:val="nil"/>
            </w:tcBorders>
            <w:shd w:val="clear" w:color="auto" w:fill="D9D9D9" w:themeFill="background1" w:themeFillShade="D9"/>
            <w:tcMar>
              <w:top w:w="15" w:type="dxa"/>
              <w:left w:w="15" w:type="dxa"/>
              <w:right w:w="15" w:type="dxa"/>
            </w:tcMar>
            <w:vAlign w:val="center"/>
          </w:tcPr>
          <w:p w:rsidR="1A106A46" w:rsidP="1A106A46" w:rsidRDefault="1A106A46" w14:paraId="3BF44AE1" w14:textId="5E5691A5">
            <w:pPr>
              <w:spacing w:before="0" w:beforeAutospacing="off" w:after="0" w:afterAutospacing="off"/>
              <w:jc w:val="center"/>
              <w:rPr>
                <w:rFonts w:ascii="Calibri" w:hAnsi="Calibri" w:eastAsia="Calibri" w:cs="Calibri"/>
                <w:b w:val="1"/>
                <w:bCs w:val="1"/>
                <w:i w:val="0"/>
                <w:iCs w:val="0"/>
                <w:strike w:val="0"/>
                <w:dstrike w:val="0"/>
                <w:color w:val="000000" w:themeColor="text1" w:themeTint="FF" w:themeShade="FF"/>
                <w:sz w:val="24"/>
                <w:szCs w:val="24"/>
                <w:u w:val="none"/>
              </w:rPr>
              <w:pPrChange w:author="Yang, Qi" w:date="2025-03-24T14:33:45.203Z">
                <w:pPr/>
              </w:pPrChange>
            </w:pPr>
            <w:ins w:author="Yang, Qi" w:date="2025-03-24T14:33:45.352Z" w:id="951911116">
              <w:r w:rsidRPr="1A106A46" w:rsidR="1A106A46">
                <w:rPr>
                  <w:rFonts w:ascii="Calibri" w:hAnsi="Calibri" w:eastAsia="Calibri" w:cs="Calibri"/>
                  <w:b w:val="1"/>
                  <w:bCs w:val="1"/>
                  <w:i w:val="0"/>
                  <w:iCs w:val="0"/>
                  <w:strike w:val="0"/>
                  <w:dstrike w:val="0"/>
                  <w:color w:val="000000" w:themeColor="text1" w:themeTint="FF" w:themeShade="FF"/>
                  <w:sz w:val="24"/>
                  <w:szCs w:val="24"/>
                  <w:u w:val="none"/>
                </w:rPr>
                <w:t xml:space="preserve">FHIR Element </w:t>
              </w:r>
            </w:ins>
          </w:p>
        </w:tc>
        <w:tc>
          <w:tcPr>
            <w:tcW w:w="805" w:type="dxa"/>
            <w:tcBorders>
              <w:top w:val="nil"/>
              <w:left w:val="nil"/>
              <w:bottom w:val="nil"/>
              <w:right w:val="nil"/>
            </w:tcBorders>
            <w:shd w:val="clear" w:color="auto" w:fill="D9D9D9" w:themeFill="background1" w:themeFillShade="D9"/>
            <w:tcMar>
              <w:top w:w="15" w:type="dxa"/>
              <w:left w:w="15" w:type="dxa"/>
              <w:right w:w="15" w:type="dxa"/>
            </w:tcMar>
            <w:vAlign w:val="center"/>
          </w:tcPr>
          <w:p w:rsidR="1A106A46" w:rsidP="1A106A46" w:rsidRDefault="1A106A46" w14:paraId="0F1B321F" w14:textId="01277EED">
            <w:pPr>
              <w:spacing w:before="0" w:beforeAutospacing="off" w:after="0" w:afterAutospacing="off"/>
              <w:jc w:val="center"/>
              <w:rPr>
                <w:rFonts w:ascii="Calibri" w:hAnsi="Calibri" w:eastAsia="Calibri" w:cs="Calibri"/>
                <w:b w:val="1"/>
                <w:bCs w:val="1"/>
                <w:i w:val="0"/>
                <w:iCs w:val="0"/>
                <w:strike w:val="0"/>
                <w:dstrike w:val="0"/>
                <w:color w:val="000000" w:themeColor="text1" w:themeTint="FF" w:themeShade="FF"/>
                <w:sz w:val="24"/>
                <w:szCs w:val="24"/>
                <w:u w:val="none"/>
                <w:lang w:val="en-US"/>
              </w:rPr>
              <w:pPrChange w:author="Yang, Qi" w:date="2025-03-24T14:33:45.207Z">
                <w:pPr/>
              </w:pPrChange>
            </w:pPr>
            <w:ins w:author="Yang, Qi" w:date="2025-03-24T14:33:45.352Z" w:id="1430701253">
              <w:r w:rsidRPr="1A106A46" w:rsidR="1A106A46">
                <w:rPr>
                  <w:rFonts w:ascii="Calibri" w:hAnsi="Calibri" w:eastAsia="Calibri" w:cs="Calibri"/>
                  <w:b w:val="1"/>
                  <w:bCs w:val="1"/>
                  <w:i w:val="0"/>
                  <w:iCs w:val="0"/>
                  <w:strike w:val="0"/>
                  <w:dstrike w:val="0"/>
                  <w:color w:val="000000" w:themeColor="text1" w:themeTint="FF" w:themeShade="FF"/>
                  <w:sz w:val="24"/>
                  <w:szCs w:val="24"/>
                  <w:u w:val="none"/>
                  <w:lang w:val="en-US"/>
                </w:rPr>
                <w:t xml:space="preserve">Value </w:t>
              </w:r>
            </w:ins>
          </w:p>
        </w:tc>
        <w:tc>
          <w:tcPr>
            <w:tcW w:w="4328" w:type="dxa"/>
            <w:tcBorders>
              <w:top w:val="nil"/>
              <w:left w:val="nil"/>
              <w:bottom w:val="nil"/>
              <w:right w:val="nil"/>
            </w:tcBorders>
            <w:shd w:val="clear" w:color="auto" w:fill="D9D9D9" w:themeFill="background1" w:themeFillShade="D9"/>
            <w:tcMar>
              <w:top w:w="15" w:type="dxa"/>
              <w:left w:w="15" w:type="dxa"/>
              <w:right w:w="15" w:type="dxa"/>
            </w:tcMar>
            <w:vAlign w:val="center"/>
          </w:tcPr>
          <w:p w:rsidR="1A106A46" w:rsidP="1A106A46" w:rsidRDefault="1A106A46" w14:paraId="11233733" w14:textId="46893759">
            <w:pPr>
              <w:spacing w:before="0" w:beforeAutospacing="off" w:after="0" w:afterAutospacing="off"/>
              <w:jc w:val="center"/>
              <w:rPr>
                <w:rFonts w:ascii="Calibri" w:hAnsi="Calibri" w:eastAsia="Calibri" w:cs="Calibri"/>
                <w:b w:val="1"/>
                <w:bCs w:val="1"/>
                <w:i w:val="0"/>
                <w:iCs w:val="0"/>
                <w:strike w:val="0"/>
                <w:dstrike w:val="0"/>
                <w:color w:val="000000" w:themeColor="text1" w:themeTint="FF" w:themeShade="FF"/>
                <w:sz w:val="22"/>
                <w:szCs w:val="22"/>
                <w:u w:val="none"/>
              </w:rPr>
              <w:pPrChange w:author="Yang, Qi" w:date="2025-03-24T14:33:45.209Z">
                <w:pPr/>
              </w:pPrChange>
            </w:pPr>
            <w:ins w:author="Yang, Qi" w:date="2025-03-24T14:33:45.352Z" w:id="344007966">
              <w:r w:rsidRPr="1A106A46" w:rsidR="1A106A46">
                <w:rPr>
                  <w:rFonts w:ascii="Calibri" w:hAnsi="Calibri" w:eastAsia="Calibri" w:cs="Calibri"/>
                  <w:b w:val="1"/>
                  <w:bCs w:val="1"/>
                  <w:i w:val="0"/>
                  <w:iCs w:val="0"/>
                  <w:strike w:val="0"/>
                  <w:dstrike w:val="0"/>
                  <w:color w:val="000000" w:themeColor="text1" w:themeTint="FF" w:themeShade="FF"/>
                  <w:sz w:val="22"/>
                  <w:szCs w:val="22"/>
                  <w:u w:val="none"/>
                </w:rPr>
                <w:t xml:space="preserve">Calculation </w:t>
              </w:r>
            </w:ins>
          </w:p>
        </w:tc>
        <w:tc>
          <w:tcPr>
            <w:tcW w:w="2899" w:type="dxa"/>
            <w:tcBorders>
              <w:top w:val="nil"/>
              <w:left w:val="nil"/>
              <w:bottom w:val="nil"/>
              <w:right w:val="nil"/>
            </w:tcBorders>
            <w:shd w:val="clear" w:color="auto" w:fill="D9D9D9" w:themeFill="background1" w:themeFillShade="D9"/>
            <w:tcMar>
              <w:top w:w="15" w:type="dxa"/>
              <w:left w:w="15" w:type="dxa"/>
              <w:right w:w="15" w:type="dxa"/>
            </w:tcMar>
            <w:vAlign w:val="center"/>
          </w:tcPr>
          <w:p w:rsidR="1A106A46" w:rsidP="1A106A46" w:rsidRDefault="1A106A46" w14:paraId="4F2DBC2F" w14:textId="5B84985A">
            <w:pPr>
              <w:spacing w:before="0" w:beforeAutospacing="off" w:after="0" w:afterAutospacing="off"/>
              <w:jc w:val="center"/>
              <w:rPr>
                <w:rFonts w:ascii="Calibri" w:hAnsi="Calibri" w:eastAsia="Calibri" w:cs="Calibri"/>
                <w:b w:val="1"/>
                <w:bCs w:val="1"/>
                <w:i w:val="0"/>
                <w:iCs w:val="0"/>
                <w:strike w:val="0"/>
                <w:dstrike w:val="0"/>
                <w:color w:val="000000" w:themeColor="text1" w:themeTint="FF" w:themeShade="FF"/>
                <w:sz w:val="24"/>
                <w:szCs w:val="24"/>
                <w:u w:val="none"/>
              </w:rPr>
              <w:pPrChange w:author="Yang, Qi" w:date="2025-03-24T14:33:45.211Z">
                <w:pPr/>
              </w:pPrChange>
            </w:pPr>
            <w:ins w:author="Yang, Qi" w:date="2025-03-24T14:33:45.352Z" w:id="1729422533">
              <w:r w:rsidRPr="1A106A46" w:rsidR="1A106A46">
                <w:rPr>
                  <w:rFonts w:ascii="Calibri" w:hAnsi="Calibri" w:eastAsia="Calibri" w:cs="Calibri"/>
                  <w:b w:val="1"/>
                  <w:bCs w:val="1"/>
                  <w:i w:val="0"/>
                  <w:iCs w:val="0"/>
                  <w:strike w:val="0"/>
                  <w:dstrike w:val="0"/>
                  <w:color w:val="000000" w:themeColor="text1" w:themeTint="FF" w:themeShade="FF"/>
                  <w:sz w:val="24"/>
                  <w:szCs w:val="24"/>
                  <w:u w:val="none"/>
                </w:rPr>
                <w:t xml:space="preserve">OMOP CDM Field </w:t>
              </w:r>
            </w:ins>
          </w:p>
        </w:tc>
      </w:tr>
      <w:tr w:rsidR="1A106A46" w:rsidTr="1A106A46" w14:paraId="4C8CC779">
        <w:trPr>
          <w:trHeight w:val="330"/>
          <w:ins w:author="Yang, Qi" w:date="2025-03-24T14:33:45.353Z" w16du:dateUtc="2025-03-24T14:33:45.353Z" w:id="943757999"/>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3B5484A5" w14:textId="1312CF3A">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212Z">
                <w:pPr/>
              </w:pPrChange>
            </w:pPr>
            <w:ins w:author="Yang, Qi" w:date="2025-03-24T14:33:45.353Z" w:id="22629436">
              <w:r w:rsidRPr="1A106A46" w:rsidR="1A106A46">
                <w:rPr>
                  <w:rFonts w:ascii="Calibri" w:hAnsi="Calibri" w:eastAsia="Calibri" w:cs="Calibri"/>
                  <w:b w:val="0"/>
                  <w:bCs w:val="0"/>
                  <w:i w:val="0"/>
                  <w:iCs w:val="0"/>
                  <w:strike w:val="0"/>
                  <w:dstrike w:val="0"/>
                  <w:color w:val="000000" w:themeColor="text1" w:themeTint="FF" w:themeShade="FF"/>
                  <w:sz w:val="22"/>
                  <w:szCs w:val="22"/>
                  <w:u w:val="none"/>
                </w:rPr>
                <w:t>identifier</w:t>
              </w:r>
            </w:ins>
          </w:p>
        </w:tc>
        <w:tc>
          <w:tcPr>
            <w:tcW w:w="805" w:type="dxa"/>
            <w:tcBorders>
              <w:top w:val="nil"/>
              <w:left w:val="nil"/>
              <w:bottom w:val="nil"/>
              <w:right w:val="nil"/>
            </w:tcBorders>
            <w:tcMar>
              <w:top w:w="15" w:type="dxa"/>
              <w:left w:w="15" w:type="dxa"/>
              <w:right w:w="15" w:type="dxa"/>
            </w:tcMar>
            <w:vAlign w:val="bottom"/>
          </w:tcPr>
          <w:p w:rsidR="1A106A46" w:rsidRDefault="1A106A46" w14:paraId="7618BE0F" w14:textId="64771530"/>
        </w:tc>
        <w:tc>
          <w:tcPr>
            <w:tcW w:w="4328" w:type="dxa"/>
            <w:tcBorders>
              <w:top w:val="nil"/>
              <w:left w:val="nil"/>
              <w:bottom w:val="nil"/>
              <w:right w:val="nil"/>
            </w:tcBorders>
            <w:tcMar>
              <w:top w:w="15" w:type="dxa"/>
              <w:left w:w="15" w:type="dxa"/>
              <w:right w:w="15" w:type="dxa"/>
            </w:tcMar>
            <w:vAlign w:val="center"/>
          </w:tcPr>
          <w:p w:rsidR="1A106A46" w:rsidRDefault="1A106A46" w14:paraId="6E93DB36" w14:textId="036EC9F9"/>
        </w:tc>
        <w:tc>
          <w:tcPr>
            <w:tcW w:w="2899" w:type="dxa"/>
            <w:tcBorders>
              <w:top w:val="nil"/>
              <w:left w:val="nil"/>
              <w:bottom w:val="nil"/>
              <w:right w:val="nil"/>
            </w:tcBorders>
            <w:tcMar>
              <w:top w:w="15" w:type="dxa"/>
              <w:left w:w="15" w:type="dxa"/>
              <w:right w:w="15" w:type="dxa"/>
            </w:tcMar>
            <w:vAlign w:val="bottom"/>
          </w:tcPr>
          <w:p w:rsidR="1A106A46" w:rsidP="1A106A46" w:rsidRDefault="1A106A46" w14:paraId="351CCA2D" w14:textId="2886A9DD">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33:45.214Z">
                <w:pPr/>
              </w:pPrChange>
            </w:pPr>
            <w:ins w:author="Yang, Qi" w:date="2025-03-24T14:33:45.353Z" w:id="1721340804">
              <w:r w:rsidRPr="1A106A46" w:rsidR="1A106A46">
                <w:rPr>
                  <w:rFonts w:ascii="Calibri" w:hAnsi="Calibri" w:eastAsia="Calibri" w:cs="Calibri"/>
                  <w:b w:val="0"/>
                  <w:bCs w:val="0"/>
                  <w:i w:val="0"/>
                  <w:iCs w:val="0"/>
                  <w:strike w:val="0"/>
                  <w:dstrike w:val="0"/>
                  <w:color w:val="000000" w:themeColor="text1" w:themeTint="FF" w:themeShade="FF"/>
                  <w:sz w:val="24"/>
                  <w:szCs w:val="24"/>
                  <w:u w:val="none"/>
                </w:rPr>
                <w:t>drug_exposure_id</w:t>
              </w:r>
            </w:ins>
          </w:p>
        </w:tc>
      </w:tr>
      <w:tr w:rsidR="1A106A46" w:rsidTr="1A106A46" w14:paraId="7A5F784D">
        <w:trPr>
          <w:trHeight w:val="330"/>
          <w:ins w:author="Yang, Qi" w:date="2025-03-24T14:33:45.353Z" w16du:dateUtc="2025-03-24T14:33:45.353Z" w:id="1505869721"/>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0A927CD2" w14:textId="7D51A489">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33:45.216Z">
                <w:pPr/>
              </w:pPrChange>
            </w:pPr>
            <w:ins w:author="Yang, Qi" w:date="2025-03-24T14:33:45.353Z" w:id="118744591">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basedOn</w:t>
              </w:r>
            </w:ins>
          </w:p>
        </w:tc>
        <w:tc>
          <w:tcPr>
            <w:tcW w:w="805" w:type="dxa"/>
            <w:tcBorders>
              <w:top w:val="nil"/>
              <w:left w:val="nil"/>
              <w:bottom w:val="nil"/>
              <w:right w:val="nil"/>
            </w:tcBorders>
            <w:tcMar>
              <w:top w:w="15" w:type="dxa"/>
              <w:left w:w="15" w:type="dxa"/>
              <w:right w:w="15" w:type="dxa"/>
            </w:tcMar>
            <w:vAlign w:val="bottom"/>
          </w:tcPr>
          <w:p w:rsidR="1A106A46" w:rsidRDefault="1A106A46" w14:paraId="7560B616" w14:textId="17E1E48E"/>
        </w:tc>
        <w:tc>
          <w:tcPr>
            <w:tcW w:w="4328" w:type="dxa"/>
            <w:tcBorders>
              <w:top w:val="nil"/>
              <w:left w:val="nil"/>
              <w:bottom w:val="nil"/>
              <w:right w:val="nil"/>
            </w:tcBorders>
            <w:tcMar>
              <w:top w:w="15" w:type="dxa"/>
              <w:left w:w="15" w:type="dxa"/>
              <w:right w:w="15" w:type="dxa"/>
            </w:tcMar>
            <w:vAlign w:val="center"/>
          </w:tcPr>
          <w:p w:rsidR="1A106A46" w:rsidP="1A106A46" w:rsidRDefault="1A106A46" w14:paraId="34A10E9E" w14:textId="3534C6CF">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218Z">
                <w:pPr/>
              </w:pPrChange>
            </w:pPr>
            <w:ins w:author="Yang, Qi" w:date="2025-03-24T14:33:45.353Z" w:id="1767630206">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899" w:type="dxa"/>
            <w:tcBorders>
              <w:top w:val="nil"/>
              <w:left w:val="nil"/>
              <w:bottom w:val="nil"/>
              <w:right w:val="nil"/>
            </w:tcBorders>
            <w:tcMar>
              <w:top w:w="15" w:type="dxa"/>
              <w:left w:w="15" w:type="dxa"/>
              <w:right w:w="15" w:type="dxa"/>
            </w:tcMar>
            <w:vAlign w:val="bottom"/>
          </w:tcPr>
          <w:p w:rsidR="1A106A46" w:rsidRDefault="1A106A46" w14:paraId="68B83A3E" w14:textId="5F9EE663"/>
        </w:tc>
      </w:tr>
      <w:tr w:rsidR="1A106A46" w:rsidTr="1A106A46" w14:paraId="650454A7">
        <w:trPr>
          <w:trHeight w:val="330"/>
          <w:ins w:author="Yang, Qi" w:date="2025-03-24T14:33:45.353Z" w16du:dateUtc="2025-03-24T14:33:45.353Z" w:id="529679332"/>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7CA38902" w14:textId="4B8F6EBC">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33:45.22Z">
                <w:pPr/>
              </w:pPrChange>
            </w:pPr>
            <w:ins w:author="Yang, Qi" w:date="2025-03-24T14:33:45.354Z" w:id="1713734712">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partOf</w:t>
              </w:r>
            </w:ins>
          </w:p>
        </w:tc>
        <w:tc>
          <w:tcPr>
            <w:tcW w:w="805" w:type="dxa"/>
            <w:tcBorders>
              <w:top w:val="nil"/>
              <w:left w:val="nil"/>
              <w:bottom w:val="nil"/>
              <w:right w:val="nil"/>
            </w:tcBorders>
            <w:tcMar>
              <w:top w:w="15" w:type="dxa"/>
              <w:left w:w="15" w:type="dxa"/>
              <w:right w:w="15" w:type="dxa"/>
            </w:tcMar>
            <w:vAlign w:val="bottom"/>
          </w:tcPr>
          <w:p w:rsidR="1A106A46" w:rsidRDefault="1A106A46" w14:paraId="034029D3" w14:textId="5D39339F"/>
        </w:tc>
        <w:tc>
          <w:tcPr>
            <w:tcW w:w="4328" w:type="dxa"/>
            <w:tcBorders>
              <w:top w:val="nil"/>
              <w:left w:val="nil"/>
              <w:bottom w:val="nil"/>
              <w:right w:val="nil"/>
            </w:tcBorders>
            <w:tcMar>
              <w:top w:w="15" w:type="dxa"/>
              <w:left w:w="15" w:type="dxa"/>
              <w:right w:w="15" w:type="dxa"/>
            </w:tcMar>
            <w:vAlign w:val="center"/>
          </w:tcPr>
          <w:p w:rsidR="1A106A46" w:rsidP="1A106A46" w:rsidRDefault="1A106A46" w14:paraId="60D6E9C4" w14:textId="1E4B503C">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222Z">
                <w:pPr/>
              </w:pPrChange>
            </w:pPr>
            <w:ins w:author="Yang, Qi" w:date="2025-03-24T14:33:45.354Z" w:id="905239432">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899" w:type="dxa"/>
            <w:tcBorders>
              <w:top w:val="nil"/>
              <w:left w:val="nil"/>
              <w:bottom w:val="nil"/>
              <w:right w:val="nil"/>
            </w:tcBorders>
            <w:tcMar>
              <w:top w:w="15" w:type="dxa"/>
              <w:left w:w="15" w:type="dxa"/>
              <w:right w:w="15" w:type="dxa"/>
            </w:tcMar>
            <w:vAlign w:val="bottom"/>
          </w:tcPr>
          <w:p w:rsidR="1A106A46" w:rsidRDefault="1A106A46" w14:paraId="09244CFA" w14:textId="67A67EB8"/>
        </w:tc>
      </w:tr>
      <w:tr w:rsidR="1A106A46" w:rsidTr="1A106A46" w14:paraId="0ADCF22B">
        <w:trPr>
          <w:trHeight w:val="1170"/>
          <w:ins w:author="Yang, Qi" w:date="2025-03-24T14:33:45.354Z" w16du:dateUtc="2025-03-24T14:33:45.354Z" w:id="592184855"/>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1A0C7222" w14:textId="1A08615E">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224Z">
                <w:pPr/>
              </w:pPrChange>
            </w:pPr>
            <w:ins w:author="Yang, Qi" w:date="2025-03-24T14:33:45.354Z" w:id="1922260360">
              <w:r w:rsidRPr="1A106A46" w:rsidR="1A106A46">
                <w:rPr>
                  <w:rFonts w:ascii="Calibri" w:hAnsi="Calibri" w:eastAsia="Calibri" w:cs="Calibri"/>
                  <w:b w:val="0"/>
                  <w:bCs w:val="0"/>
                  <w:i w:val="0"/>
                  <w:iCs w:val="0"/>
                  <w:strike w:val="0"/>
                  <w:dstrike w:val="0"/>
                  <w:color w:val="000000" w:themeColor="text1" w:themeTint="FF" w:themeShade="FF"/>
                  <w:sz w:val="22"/>
                  <w:szCs w:val="22"/>
                  <w:u w:val="none"/>
                </w:rPr>
                <w:t>status</w:t>
              </w:r>
            </w:ins>
          </w:p>
        </w:tc>
        <w:tc>
          <w:tcPr>
            <w:tcW w:w="805" w:type="dxa"/>
            <w:tcBorders>
              <w:top w:val="nil"/>
              <w:left w:val="nil"/>
              <w:bottom w:val="nil"/>
              <w:right w:val="nil"/>
            </w:tcBorders>
            <w:tcMar>
              <w:top w:w="15" w:type="dxa"/>
              <w:left w:w="15" w:type="dxa"/>
              <w:right w:w="15" w:type="dxa"/>
            </w:tcMar>
            <w:vAlign w:val="bottom"/>
          </w:tcPr>
          <w:p w:rsidR="1A106A46" w:rsidRDefault="1A106A46" w14:paraId="71E80B1E" w14:textId="5E86D95D"/>
        </w:tc>
        <w:tc>
          <w:tcPr>
            <w:tcW w:w="4328" w:type="dxa"/>
            <w:tcBorders>
              <w:top w:val="nil"/>
              <w:left w:val="nil"/>
              <w:bottom w:val="nil"/>
              <w:right w:val="nil"/>
            </w:tcBorders>
            <w:tcMar>
              <w:top w:w="15" w:type="dxa"/>
              <w:left w:w="15" w:type="dxa"/>
              <w:right w:w="15" w:type="dxa"/>
            </w:tcMar>
            <w:vAlign w:val="center"/>
          </w:tcPr>
          <w:p w:rsidR="1A106A46" w:rsidP="1A106A46" w:rsidRDefault="1A106A46" w14:paraId="62A5759F" w14:textId="75C8684C">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33:45.226Z">
                <w:pPr/>
              </w:pPrChange>
            </w:pPr>
            <w:ins w:author="Yang, Qi" w:date="2025-03-24T14:33:45.354Z" w:id="1895779206">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While this data element does not load into OMOP CDM, it is critical to determine if this record goes into OMOP CDM. Load when status = preparation | in-progress | ended | stopped | completed | unknown.  Do not load when status = cancelled | on-hold | declined | entered-in-error</w:t>
              </w:r>
            </w:ins>
          </w:p>
        </w:tc>
        <w:tc>
          <w:tcPr>
            <w:tcW w:w="2899" w:type="dxa"/>
            <w:tcBorders>
              <w:top w:val="nil"/>
              <w:left w:val="nil"/>
              <w:bottom w:val="nil"/>
              <w:right w:val="nil"/>
            </w:tcBorders>
            <w:tcMar>
              <w:top w:w="15" w:type="dxa"/>
              <w:left w:w="15" w:type="dxa"/>
              <w:right w:w="15" w:type="dxa"/>
            </w:tcMar>
            <w:vAlign w:val="bottom"/>
          </w:tcPr>
          <w:p w:rsidR="1A106A46" w:rsidRDefault="1A106A46" w14:paraId="2933DAC2" w14:textId="2FA07E45"/>
        </w:tc>
      </w:tr>
      <w:tr w:rsidR="1A106A46" w:rsidTr="1A106A46" w14:paraId="7F957620">
        <w:trPr>
          <w:trHeight w:val="330"/>
          <w:ins w:author="Yang, Qi" w:date="2025-03-24T14:33:45.354Z" w16du:dateUtc="2025-03-24T14:33:45.354Z" w:id="838609052"/>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53C60611" w14:textId="243F9A41">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33:45.228Z">
                <w:pPr/>
              </w:pPrChange>
            </w:pPr>
            <w:ins w:author="Yang, Qi" w:date="2025-03-24T14:33:45.355Z" w:id="807995074">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statusReason</w:t>
              </w:r>
            </w:ins>
          </w:p>
        </w:tc>
        <w:tc>
          <w:tcPr>
            <w:tcW w:w="805" w:type="dxa"/>
            <w:tcBorders>
              <w:top w:val="nil"/>
              <w:left w:val="nil"/>
              <w:bottom w:val="nil"/>
              <w:right w:val="nil"/>
            </w:tcBorders>
            <w:tcMar>
              <w:top w:w="15" w:type="dxa"/>
              <w:left w:w="15" w:type="dxa"/>
              <w:right w:w="15" w:type="dxa"/>
            </w:tcMar>
            <w:vAlign w:val="bottom"/>
          </w:tcPr>
          <w:p w:rsidR="1A106A46" w:rsidRDefault="1A106A46" w14:paraId="35C030E0" w14:textId="420BA293"/>
        </w:tc>
        <w:tc>
          <w:tcPr>
            <w:tcW w:w="4328" w:type="dxa"/>
            <w:tcBorders>
              <w:top w:val="nil"/>
              <w:left w:val="nil"/>
              <w:bottom w:val="nil"/>
              <w:right w:val="nil"/>
            </w:tcBorders>
            <w:tcMar>
              <w:top w:w="15" w:type="dxa"/>
              <w:left w:w="15" w:type="dxa"/>
              <w:right w:w="15" w:type="dxa"/>
            </w:tcMar>
            <w:vAlign w:val="center"/>
          </w:tcPr>
          <w:p w:rsidR="1A106A46" w:rsidP="1A106A46" w:rsidRDefault="1A106A46" w14:paraId="0DBA9FB1" w14:textId="47194E6D">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23Z">
                <w:pPr/>
              </w:pPrChange>
            </w:pPr>
            <w:ins w:author="Yang, Qi" w:date="2025-03-24T14:33:45.355Z" w:id="43340548">
              <w:r w:rsidRPr="1A106A46" w:rsidR="1A106A46">
                <w:rPr>
                  <w:rFonts w:ascii="Calibri" w:hAnsi="Calibri" w:eastAsia="Calibri" w:cs="Calibri"/>
                  <w:b w:val="0"/>
                  <w:bCs w:val="0"/>
                  <w:i w:val="0"/>
                  <w:iCs w:val="0"/>
                  <w:strike w:val="0"/>
                  <w:dstrike w:val="0"/>
                  <w:color w:val="000000" w:themeColor="text1" w:themeTint="FF" w:themeShade="FF"/>
                  <w:sz w:val="22"/>
                  <w:szCs w:val="22"/>
                  <w:u w:val="none"/>
                </w:rPr>
                <w:t>Load when status = stopped</w:t>
              </w:r>
            </w:ins>
          </w:p>
        </w:tc>
        <w:tc>
          <w:tcPr>
            <w:tcW w:w="2899" w:type="dxa"/>
            <w:tcBorders>
              <w:top w:val="nil"/>
              <w:left w:val="nil"/>
              <w:bottom w:val="nil"/>
              <w:right w:val="nil"/>
            </w:tcBorders>
            <w:tcMar>
              <w:top w:w="15" w:type="dxa"/>
              <w:left w:w="15" w:type="dxa"/>
              <w:right w:w="15" w:type="dxa"/>
            </w:tcMar>
            <w:vAlign w:val="bottom"/>
          </w:tcPr>
          <w:p w:rsidR="1A106A46" w:rsidP="1A106A46" w:rsidRDefault="1A106A46" w14:paraId="3406C528" w14:textId="2813C20A">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33:45.233Z">
                <w:pPr/>
              </w:pPrChange>
            </w:pPr>
            <w:ins w:author="Yang, Qi" w:date="2025-03-24T14:33:45.355Z" w:id="877323378">
              <w:r w:rsidRPr="1A106A46" w:rsidR="1A106A46">
                <w:rPr>
                  <w:rFonts w:ascii="Calibri" w:hAnsi="Calibri" w:eastAsia="Calibri" w:cs="Calibri"/>
                  <w:b w:val="0"/>
                  <w:bCs w:val="0"/>
                  <w:i w:val="0"/>
                  <w:iCs w:val="0"/>
                  <w:strike w:val="0"/>
                  <w:dstrike w:val="0"/>
                  <w:color w:val="000000" w:themeColor="text1" w:themeTint="FF" w:themeShade="FF"/>
                  <w:sz w:val="24"/>
                  <w:szCs w:val="24"/>
                  <w:u w:val="none"/>
                </w:rPr>
                <w:t>stop_reason</w:t>
              </w:r>
            </w:ins>
          </w:p>
        </w:tc>
      </w:tr>
      <w:tr w:rsidR="1A106A46" w:rsidTr="1A106A46" w14:paraId="410CCA69">
        <w:trPr>
          <w:trHeight w:val="330"/>
          <w:ins w:author="Yang, Qi" w:date="2025-03-24T14:33:45.355Z" w16du:dateUtc="2025-03-24T14:33:45.355Z" w:id="76913853"/>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6C971933" w14:textId="2057EE6A">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235Z">
                <w:pPr/>
              </w:pPrChange>
            </w:pPr>
            <w:ins w:author="Yang, Qi" w:date="2025-03-24T14:33:45.355Z" w:id="1037137830">
              <w:r w:rsidRPr="1A106A46" w:rsidR="1A106A46">
                <w:rPr>
                  <w:rFonts w:ascii="Calibri" w:hAnsi="Calibri" w:eastAsia="Calibri" w:cs="Calibri"/>
                  <w:b w:val="0"/>
                  <w:bCs w:val="0"/>
                  <w:i w:val="0"/>
                  <w:iCs w:val="0"/>
                  <w:strike w:val="0"/>
                  <w:dstrike w:val="0"/>
                  <w:color w:val="000000" w:themeColor="text1" w:themeTint="FF" w:themeShade="FF"/>
                  <w:sz w:val="22"/>
                  <w:szCs w:val="22"/>
                  <w:u w:val="none"/>
                </w:rPr>
                <w:t>category</w:t>
              </w:r>
            </w:ins>
          </w:p>
        </w:tc>
        <w:tc>
          <w:tcPr>
            <w:tcW w:w="805" w:type="dxa"/>
            <w:tcBorders>
              <w:top w:val="nil"/>
              <w:left w:val="nil"/>
              <w:bottom w:val="nil"/>
              <w:right w:val="nil"/>
            </w:tcBorders>
            <w:tcMar>
              <w:top w:w="15" w:type="dxa"/>
              <w:left w:w="15" w:type="dxa"/>
              <w:right w:w="15" w:type="dxa"/>
            </w:tcMar>
            <w:vAlign w:val="bottom"/>
          </w:tcPr>
          <w:p w:rsidR="1A106A46" w:rsidRDefault="1A106A46" w14:paraId="08FCD6B2" w14:textId="164E6903"/>
        </w:tc>
        <w:tc>
          <w:tcPr>
            <w:tcW w:w="4328" w:type="dxa"/>
            <w:tcBorders>
              <w:top w:val="nil"/>
              <w:left w:val="nil"/>
              <w:bottom w:val="nil"/>
              <w:right w:val="nil"/>
            </w:tcBorders>
            <w:tcMar>
              <w:top w:w="15" w:type="dxa"/>
              <w:left w:w="15" w:type="dxa"/>
              <w:right w:w="15" w:type="dxa"/>
            </w:tcMar>
            <w:vAlign w:val="center"/>
          </w:tcPr>
          <w:p w:rsidR="1A106A46" w:rsidP="1A106A46" w:rsidRDefault="1A106A46" w14:paraId="1DB100A3" w14:textId="3CAECDD9">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237Z">
                <w:pPr/>
              </w:pPrChange>
            </w:pPr>
            <w:ins w:author="Yang, Qi" w:date="2025-03-24T14:33:45.355Z" w:id="1099188608">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899" w:type="dxa"/>
            <w:tcBorders>
              <w:top w:val="nil"/>
              <w:left w:val="nil"/>
              <w:bottom w:val="nil"/>
              <w:right w:val="nil"/>
            </w:tcBorders>
            <w:tcMar>
              <w:top w:w="15" w:type="dxa"/>
              <w:left w:w="15" w:type="dxa"/>
              <w:right w:w="15" w:type="dxa"/>
            </w:tcMar>
            <w:vAlign w:val="bottom"/>
          </w:tcPr>
          <w:p w:rsidR="1A106A46" w:rsidRDefault="1A106A46" w14:paraId="3B6DDCF9" w14:textId="5BD75EEC"/>
        </w:tc>
      </w:tr>
      <w:tr w:rsidR="1A106A46" w:rsidTr="1A106A46" w14:paraId="4F536CE3">
        <w:trPr>
          <w:trHeight w:val="945"/>
          <w:ins w:author="Yang, Qi" w:date="2025-03-24T14:33:45.355Z" w16du:dateUtc="2025-03-24T14:33:45.355Z" w:id="1891480451"/>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01137F47" w14:textId="72AF4DB4">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239Z">
                <w:pPr/>
              </w:pPrChange>
            </w:pPr>
            <w:ins w:author="Yang, Qi" w:date="2025-03-24T14:33:45.355Z" w:id="1842778844">
              <w:r w:rsidRPr="1A106A46" w:rsidR="1A106A46">
                <w:rPr>
                  <w:rFonts w:ascii="Calibri" w:hAnsi="Calibri" w:eastAsia="Calibri" w:cs="Calibri"/>
                  <w:b w:val="0"/>
                  <w:bCs w:val="0"/>
                  <w:i w:val="0"/>
                  <w:iCs w:val="0"/>
                  <w:strike w:val="0"/>
                  <w:dstrike w:val="0"/>
                  <w:color w:val="000000" w:themeColor="text1" w:themeTint="FF" w:themeShade="FF"/>
                  <w:sz w:val="22"/>
                  <w:szCs w:val="22"/>
                  <w:u w:val="none"/>
                </w:rPr>
                <w:t>medication[x]</w:t>
              </w:r>
            </w:ins>
          </w:p>
        </w:tc>
        <w:tc>
          <w:tcPr>
            <w:tcW w:w="805" w:type="dxa"/>
            <w:tcBorders>
              <w:top w:val="nil"/>
              <w:left w:val="nil"/>
              <w:bottom w:val="nil"/>
              <w:right w:val="nil"/>
            </w:tcBorders>
            <w:tcMar>
              <w:top w:w="15" w:type="dxa"/>
              <w:left w:w="15" w:type="dxa"/>
              <w:right w:w="15" w:type="dxa"/>
            </w:tcMar>
            <w:vAlign w:val="bottom"/>
          </w:tcPr>
          <w:p w:rsidR="1A106A46" w:rsidRDefault="1A106A46" w14:paraId="06445768" w14:textId="4E680918"/>
        </w:tc>
        <w:tc>
          <w:tcPr>
            <w:tcW w:w="4328" w:type="dxa"/>
            <w:tcBorders>
              <w:top w:val="nil"/>
              <w:left w:val="nil"/>
              <w:bottom w:val="nil"/>
              <w:right w:val="nil"/>
            </w:tcBorders>
            <w:tcMar>
              <w:top w:w="15" w:type="dxa"/>
              <w:left w:w="15" w:type="dxa"/>
              <w:right w:w="15" w:type="dxa"/>
            </w:tcMar>
            <w:vAlign w:val="center"/>
          </w:tcPr>
          <w:p w:rsidR="1A106A46" w:rsidRDefault="1A106A46" w14:paraId="031DA451" w14:textId="008DE7CD"/>
        </w:tc>
        <w:tc>
          <w:tcPr>
            <w:tcW w:w="2899" w:type="dxa"/>
            <w:tcBorders>
              <w:top w:val="nil"/>
              <w:left w:val="nil"/>
              <w:bottom w:val="nil"/>
              <w:right w:val="nil"/>
            </w:tcBorders>
            <w:tcMar>
              <w:top w:w="15" w:type="dxa"/>
              <w:left w:w="15" w:type="dxa"/>
              <w:right w:w="15" w:type="dxa"/>
            </w:tcMar>
            <w:vAlign w:val="bottom"/>
          </w:tcPr>
          <w:p w:rsidR="1A106A46" w:rsidP="1A106A46" w:rsidRDefault="1A106A46" w14:paraId="6D854E0C" w14:textId="16F30643">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33:45.242Z">
                <w:pPr/>
              </w:pPrChange>
            </w:pPr>
            <w:ins w:author="Yang, Qi" w:date="2025-03-24T14:33:45.356Z" w:id="529415981">
              <w:r w:rsidRPr="1A106A46" w:rsidR="1A106A46">
                <w:rPr>
                  <w:rFonts w:ascii="Calibri" w:hAnsi="Calibri" w:eastAsia="Calibri" w:cs="Calibri"/>
                  <w:b w:val="0"/>
                  <w:bCs w:val="0"/>
                  <w:i w:val="0"/>
                  <w:iCs w:val="0"/>
                  <w:strike w:val="0"/>
                  <w:dstrike w:val="0"/>
                  <w:color w:val="000000" w:themeColor="text1" w:themeTint="FF" w:themeShade="FF"/>
                  <w:sz w:val="24"/>
                  <w:szCs w:val="24"/>
                  <w:u w:val="none"/>
                </w:rPr>
                <w:t>drug_source_value</w:t>
              </w:r>
              <w:r>
                <w:br/>
              </w: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 xml:space="preserve"> drug_source_concept_id</w:t>
              </w:r>
              <w:r>
                <w:br/>
              </w: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 xml:space="preserve"> drug_concept_id</w:t>
              </w:r>
            </w:ins>
          </w:p>
        </w:tc>
      </w:tr>
      <w:tr w:rsidR="1A106A46" w:rsidTr="1A106A46" w14:paraId="6F1CDAC2">
        <w:trPr>
          <w:trHeight w:val="330"/>
          <w:ins w:author="Yang, Qi" w:date="2025-03-24T14:33:45.356Z" w16du:dateUtc="2025-03-24T14:33:45.356Z" w:id="241909920"/>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089BE10B" w14:textId="4045FD16">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245Z">
                <w:pPr/>
              </w:pPrChange>
            </w:pPr>
            <w:ins w:author="Yang, Qi" w:date="2025-03-24T14:33:45.356Z" w:id="634743320">
              <w:r w:rsidRPr="1A106A46" w:rsidR="1A106A46">
                <w:rPr>
                  <w:rFonts w:ascii="Calibri" w:hAnsi="Calibri" w:eastAsia="Calibri" w:cs="Calibri"/>
                  <w:b w:val="0"/>
                  <w:bCs w:val="0"/>
                  <w:i w:val="0"/>
                  <w:iCs w:val="0"/>
                  <w:strike w:val="0"/>
                  <w:dstrike w:val="0"/>
                  <w:color w:val="000000" w:themeColor="text1" w:themeTint="FF" w:themeShade="FF"/>
                  <w:sz w:val="22"/>
                  <w:szCs w:val="22"/>
                  <w:u w:val="none"/>
                </w:rPr>
                <w:t>subject</w:t>
              </w:r>
            </w:ins>
          </w:p>
        </w:tc>
        <w:tc>
          <w:tcPr>
            <w:tcW w:w="805" w:type="dxa"/>
            <w:tcBorders>
              <w:top w:val="nil"/>
              <w:left w:val="nil"/>
              <w:bottom w:val="nil"/>
              <w:right w:val="nil"/>
            </w:tcBorders>
            <w:tcMar>
              <w:top w:w="15" w:type="dxa"/>
              <w:left w:w="15" w:type="dxa"/>
              <w:right w:w="15" w:type="dxa"/>
            </w:tcMar>
            <w:vAlign w:val="bottom"/>
          </w:tcPr>
          <w:p w:rsidR="1A106A46" w:rsidRDefault="1A106A46" w14:paraId="73FF1B32" w14:textId="40E24E2A"/>
        </w:tc>
        <w:tc>
          <w:tcPr>
            <w:tcW w:w="4328" w:type="dxa"/>
            <w:tcBorders>
              <w:top w:val="nil"/>
              <w:left w:val="nil"/>
              <w:bottom w:val="nil"/>
              <w:right w:val="nil"/>
            </w:tcBorders>
            <w:tcMar>
              <w:top w:w="15" w:type="dxa"/>
              <w:left w:w="15" w:type="dxa"/>
              <w:right w:w="15" w:type="dxa"/>
            </w:tcMar>
            <w:vAlign w:val="center"/>
          </w:tcPr>
          <w:p w:rsidR="1A106A46" w:rsidRDefault="1A106A46" w14:paraId="57067004" w14:textId="6F8BCA5D"/>
        </w:tc>
        <w:tc>
          <w:tcPr>
            <w:tcW w:w="2899" w:type="dxa"/>
            <w:tcBorders>
              <w:top w:val="nil"/>
              <w:left w:val="nil"/>
              <w:bottom w:val="nil"/>
              <w:right w:val="nil"/>
            </w:tcBorders>
            <w:tcMar>
              <w:top w:w="15" w:type="dxa"/>
              <w:left w:w="15" w:type="dxa"/>
              <w:right w:w="15" w:type="dxa"/>
            </w:tcMar>
            <w:vAlign w:val="bottom"/>
          </w:tcPr>
          <w:p w:rsidR="1A106A46" w:rsidP="1A106A46" w:rsidRDefault="1A106A46" w14:paraId="6EAA1BE2" w14:textId="13E0E40D">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33:45.247Z">
                <w:pPr/>
              </w:pPrChange>
            </w:pPr>
            <w:ins w:author="Yang, Qi" w:date="2025-03-24T14:33:45.356Z" w:id="641665721">
              <w:r w:rsidRPr="1A106A46" w:rsidR="1A106A46">
                <w:rPr>
                  <w:rFonts w:ascii="Calibri" w:hAnsi="Calibri" w:eastAsia="Calibri" w:cs="Calibri"/>
                  <w:b w:val="0"/>
                  <w:bCs w:val="0"/>
                  <w:i w:val="0"/>
                  <w:iCs w:val="0"/>
                  <w:strike w:val="0"/>
                  <w:dstrike w:val="0"/>
                  <w:color w:val="000000" w:themeColor="text1" w:themeTint="FF" w:themeShade="FF"/>
                  <w:sz w:val="24"/>
                  <w:szCs w:val="24"/>
                  <w:u w:val="none"/>
                </w:rPr>
                <w:t>person_id</w:t>
              </w:r>
            </w:ins>
          </w:p>
        </w:tc>
      </w:tr>
      <w:tr w:rsidR="1A106A46" w:rsidTr="1A106A46" w14:paraId="634B8E86">
        <w:trPr>
          <w:trHeight w:val="630"/>
          <w:ins w:author="Yang, Qi" w:date="2025-03-24T14:33:45.356Z" w16du:dateUtc="2025-03-24T14:33:45.356Z" w:id="438805702"/>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2E714C79" w14:textId="4AA3FABB">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249Z">
                <w:pPr/>
              </w:pPrChange>
            </w:pPr>
            <w:ins w:author="Yang, Qi" w:date="2025-03-24T14:33:45.356Z" w:id="713173951">
              <w:r w:rsidRPr="1A106A46" w:rsidR="1A106A46">
                <w:rPr>
                  <w:rFonts w:ascii="Calibri" w:hAnsi="Calibri" w:eastAsia="Calibri" w:cs="Calibri"/>
                  <w:b w:val="0"/>
                  <w:bCs w:val="0"/>
                  <w:i w:val="0"/>
                  <w:iCs w:val="0"/>
                  <w:strike w:val="0"/>
                  <w:dstrike w:val="0"/>
                  <w:color w:val="000000" w:themeColor="text1" w:themeTint="FF" w:themeShade="FF"/>
                  <w:sz w:val="22"/>
                  <w:szCs w:val="22"/>
                  <w:u w:val="none"/>
                </w:rPr>
                <w:t>encounter</w:t>
              </w:r>
            </w:ins>
          </w:p>
        </w:tc>
        <w:tc>
          <w:tcPr>
            <w:tcW w:w="805" w:type="dxa"/>
            <w:tcBorders>
              <w:top w:val="nil"/>
              <w:left w:val="nil"/>
              <w:bottom w:val="nil"/>
              <w:right w:val="nil"/>
            </w:tcBorders>
            <w:tcMar>
              <w:top w:w="15" w:type="dxa"/>
              <w:left w:w="15" w:type="dxa"/>
              <w:right w:w="15" w:type="dxa"/>
            </w:tcMar>
            <w:vAlign w:val="bottom"/>
          </w:tcPr>
          <w:p w:rsidR="1A106A46" w:rsidRDefault="1A106A46" w14:paraId="4E683183" w14:textId="2A52A8E6"/>
        </w:tc>
        <w:tc>
          <w:tcPr>
            <w:tcW w:w="4328" w:type="dxa"/>
            <w:tcBorders>
              <w:top w:val="nil"/>
              <w:left w:val="nil"/>
              <w:bottom w:val="nil"/>
              <w:right w:val="nil"/>
            </w:tcBorders>
            <w:tcMar>
              <w:top w:w="15" w:type="dxa"/>
              <w:left w:w="15" w:type="dxa"/>
              <w:right w:w="15" w:type="dxa"/>
            </w:tcMar>
            <w:vAlign w:val="center"/>
          </w:tcPr>
          <w:p w:rsidR="1A106A46" w:rsidRDefault="1A106A46" w14:paraId="0FBF99B2" w14:textId="4DE17A7E"/>
        </w:tc>
        <w:tc>
          <w:tcPr>
            <w:tcW w:w="2899" w:type="dxa"/>
            <w:tcBorders>
              <w:top w:val="nil"/>
              <w:left w:val="nil"/>
              <w:bottom w:val="nil"/>
              <w:right w:val="nil"/>
            </w:tcBorders>
            <w:tcMar>
              <w:top w:w="15" w:type="dxa"/>
              <w:left w:w="15" w:type="dxa"/>
              <w:right w:w="15" w:type="dxa"/>
            </w:tcMar>
            <w:vAlign w:val="bottom"/>
          </w:tcPr>
          <w:p w:rsidR="1A106A46" w:rsidP="1A106A46" w:rsidRDefault="1A106A46" w14:paraId="35764483" w14:textId="25524E25">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lang w:val="en-US"/>
              </w:rPr>
              <w:pPrChange w:author="Yang, Qi" w:date="2025-03-24T14:33:45.252Z">
                <w:pPr/>
              </w:pPrChange>
            </w:pPr>
            <w:ins w:author="Yang, Qi" w:date="2025-03-24T14:33:45.356Z" w:id="84030521">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visit_occurrence_id</w:t>
              </w:r>
              <w:r>
                <w:br/>
              </w:r>
              <w:r w:rsidRPr="1A106A46" w:rsidR="1A106A46">
                <w:rPr>
                  <w:rFonts w:ascii="Calibri" w:hAnsi="Calibri" w:eastAsia="Calibri" w:cs="Calibri"/>
                  <w:b w:val="0"/>
                  <w:bCs w:val="0"/>
                  <w:i w:val="0"/>
                  <w:iCs w:val="0"/>
                  <w:strike w:val="0"/>
                  <w:dstrike w:val="0"/>
                  <w:color w:val="000000" w:themeColor="text1" w:themeTint="FF" w:themeShade="FF"/>
                  <w:sz w:val="24"/>
                  <w:szCs w:val="24"/>
                  <w:u w:val="none"/>
                  <w:lang w:val="en-US"/>
                </w:rPr>
                <w:t xml:space="preserve"> visit_detail_id</w:t>
              </w:r>
            </w:ins>
          </w:p>
        </w:tc>
      </w:tr>
      <w:tr w:rsidR="1A106A46" w:rsidTr="1A106A46" w14:paraId="562BCDB5">
        <w:trPr>
          <w:trHeight w:val="330"/>
          <w:ins w:author="Yang, Qi" w:date="2025-03-24T14:33:45.356Z" w16du:dateUtc="2025-03-24T14:33:45.356Z" w:id="1807330391"/>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64A80987" w14:textId="074F08FE">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33:45.254Z">
                <w:pPr/>
              </w:pPrChange>
            </w:pPr>
            <w:ins w:author="Yang, Qi" w:date="2025-03-24T14:33:45.357Z" w:id="2121007723">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supportingInformation</w:t>
              </w:r>
            </w:ins>
          </w:p>
        </w:tc>
        <w:tc>
          <w:tcPr>
            <w:tcW w:w="805" w:type="dxa"/>
            <w:tcBorders>
              <w:top w:val="nil"/>
              <w:left w:val="nil"/>
              <w:bottom w:val="nil"/>
              <w:right w:val="nil"/>
            </w:tcBorders>
            <w:tcMar>
              <w:top w:w="15" w:type="dxa"/>
              <w:left w:w="15" w:type="dxa"/>
              <w:right w:w="15" w:type="dxa"/>
            </w:tcMar>
            <w:vAlign w:val="bottom"/>
          </w:tcPr>
          <w:p w:rsidR="1A106A46" w:rsidRDefault="1A106A46" w14:paraId="03795F74" w14:textId="0513F5DE"/>
        </w:tc>
        <w:tc>
          <w:tcPr>
            <w:tcW w:w="4328" w:type="dxa"/>
            <w:tcBorders>
              <w:top w:val="nil"/>
              <w:left w:val="nil"/>
              <w:bottom w:val="nil"/>
              <w:right w:val="nil"/>
            </w:tcBorders>
            <w:tcMar>
              <w:top w:w="15" w:type="dxa"/>
              <w:left w:w="15" w:type="dxa"/>
              <w:right w:w="15" w:type="dxa"/>
            </w:tcMar>
            <w:vAlign w:val="center"/>
          </w:tcPr>
          <w:p w:rsidR="1A106A46" w:rsidP="1A106A46" w:rsidRDefault="1A106A46" w14:paraId="00A53E20" w14:textId="6B769275">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256Z">
                <w:pPr/>
              </w:pPrChange>
            </w:pPr>
            <w:ins w:author="Yang, Qi" w:date="2025-03-24T14:33:45.357Z" w:id="1699956716">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899" w:type="dxa"/>
            <w:tcBorders>
              <w:top w:val="nil"/>
              <w:left w:val="nil"/>
              <w:bottom w:val="nil"/>
              <w:right w:val="nil"/>
            </w:tcBorders>
            <w:tcMar>
              <w:top w:w="15" w:type="dxa"/>
              <w:left w:w="15" w:type="dxa"/>
              <w:right w:w="15" w:type="dxa"/>
            </w:tcMar>
            <w:vAlign w:val="bottom"/>
          </w:tcPr>
          <w:p w:rsidR="1A106A46" w:rsidRDefault="1A106A46" w14:paraId="40A0B079" w14:textId="087731F2"/>
        </w:tc>
      </w:tr>
      <w:tr w:rsidR="1A106A46" w:rsidTr="1A106A46" w14:paraId="636F12AC">
        <w:trPr>
          <w:trHeight w:val="330"/>
          <w:ins w:author="Yang, Qi" w:date="2025-03-24T14:33:45.357Z" w16du:dateUtc="2025-03-24T14:33:45.357Z" w:id="2004679761"/>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0A08CCBD" w14:textId="62A2BB92">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257Z">
                <w:pPr/>
              </w:pPrChange>
            </w:pPr>
            <w:ins w:author="Yang, Qi" w:date="2025-03-24T14:33:45.357Z" w:id="1927997688">
              <w:r w:rsidRPr="1A106A46" w:rsidR="1A106A46">
                <w:rPr>
                  <w:rFonts w:ascii="Calibri" w:hAnsi="Calibri" w:eastAsia="Calibri" w:cs="Calibri"/>
                  <w:b w:val="0"/>
                  <w:bCs w:val="0"/>
                  <w:i w:val="0"/>
                  <w:iCs w:val="0"/>
                  <w:strike w:val="0"/>
                  <w:dstrike w:val="0"/>
                  <w:color w:val="000000" w:themeColor="text1" w:themeTint="FF" w:themeShade="FF"/>
                  <w:sz w:val="22"/>
                  <w:szCs w:val="22"/>
                  <w:u w:val="none"/>
                </w:rPr>
                <w:t>performer</w:t>
              </w:r>
            </w:ins>
          </w:p>
        </w:tc>
        <w:tc>
          <w:tcPr>
            <w:tcW w:w="805" w:type="dxa"/>
            <w:tcBorders>
              <w:top w:val="nil"/>
              <w:left w:val="nil"/>
              <w:bottom w:val="nil"/>
              <w:right w:val="nil"/>
            </w:tcBorders>
            <w:tcMar>
              <w:top w:w="15" w:type="dxa"/>
              <w:left w:w="15" w:type="dxa"/>
              <w:right w:w="15" w:type="dxa"/>
            </w:tcMar>
            <w:vAlign w:val="bottom"/>
          </w:tcPr>
          <w:p w:rsidR="1A106A46" w:rsidRDefault="1A106A46" w14:paraId="7CA3D158" w14:textId="78F90A3C"/>
        </w:tc>
        <w:tc>
          <w:tcPr>
            <w:tcW w:w="4328" w:type="dxa"/>
            <w:tcBorders>
              <w:top w:val="nil"/>
              <w:left w:val="nil"/>
              <w:bottom w:val="nil"/>
              <w:right w:val="nil"/>
            </w:tcBorders>
            <w:tcMar>
              <w:top w:w="15" w:type="dxa"/>
              <w:left w:w="15" w:type="dxa"/>
              <w:right w:w="15" w:type="dxa"/>
            </w:tcMar>
            <w:vAlign w:val="center"/>
          </w:tcPr>
          <w:p w:rsidR="1A106A46" w:rsidRDefault="1A106A46" w14:paraId="70B9778C" w14:textId="240F0432"/>
        </w:tc>
        <w:tc>
          <w:tcPr>
            <w:tcW w:w="2899" w:type="dxa"/>
            <w:tcBorders>
              <w:top w:val="nil"/>
              <w:left w:val="nil"/>
              <w:bottom w:val="nil"/>
              <w:right w:val="nil"/>
            </w:tcBorders>
            <w:tcMar>
              <w:top w:w="15" w:type="dxa"/>
              <w:left w:w="15" w:type="dxa"/>
              <w:right w:w="15" w:type="dxa"/>
            </w:tcMar>
            <w:vAlign w:val="bottom"/>
          </w:tcPr>
          <w:p w:rsidR="1A106A46" w:rsidP="1A106A46" w:rsidRDefault="1A106A46" w14:paraId="69B0C8D9" w14:textId="1AA47226">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33:45.259Z">
                <w:pPr/>
              </w:pPrChange>
            </w:pPr>
            <w:ins w:author="Yang, Qi" w:date="2025-03-24T14:33:45.357Z" w:id="1133365118">
              <w:r w:rsidRPr="1A106A46" w:rsidR="1A106A46">
                <w:rPr>
                  <w:rFonts w:ascii="Calibri" w:hAnsi="Calibri" w:eastAsia="Calibri" w:cs="Calibri"/>
                  <w:b w:val="0"/>
                  <w:bCs w:val="0"/>
                  <w:i w:val="0"/>
                  <w:iCs w:val="0"/>
                  <w:strike w:val="0"/>
                  <w:dstrike w:val="0"/>
                  <w:color w:val="000000" w:themeColor="text1" w:themeTint="FF" w:themeShade="FF"/>
                  <w:sz w:val="24"/>
                  <w:szCs w:val="24"/>
                  <w:u w:val="none"/>
                </w:rPr>
                <w:t>provider_id</w:t>
              </w:r>
            </w:ins>
          </w:p>
        </w:tc>
      </w:tr>
      <w:tr w:rsidR="1A106A46" w:rsidTr="1A106A46" w14:paraId="795F3B98">
        <w:trPr>
          <w:trHeight w:val="330"/>
          <w:ins w:author="Yang, Qi" w:date="2025-03-24T14:33:45.357Z" w16du:dateUtc="2025-03-24T14:33:45.357Z" w:id="107918830"/>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7EA7CDD3" w14:textId="2BFF9CA9">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33:45.26Z">
                <w:pPr/>
              </w:pPrChange>
            </w:pPr>
            <w:ins w:author="Yang, Qi" w:date="2025-03-24T14:33:45.357Z" w:id="2086754512">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performer.function</w:t>
              </w:r>
            </w:ins>
          </w:p>
        </w:tc>
        <w:tc>
          <w:tcPr>
            <w:tcW w:w="805" w:type="dxa"/>
            <w:tcBorders>
              <w:top w:val="nil"/>
              <w:left w:val="nil"/>
              <w:bottom w:val="nil"/>
              <w:right w:val="nil"/>
            </w:tcBorders>
            <w:tcMar>
              <w:top w:w="15" w:type="dxa"/>
              <w:left w:w="15" w:type="dxa"/>
              <w:right w:w="15" w:type="dxa"/>
            </w:tcMar>
            <w:vAlign w:val="bottom"/>
          </w:tcPr>
          <w:p w:rsidR="1A106A46" w:rsidRDefault="1A106A46" w14:paraId="2AC2B247" w14:textId="1C0BDADC"/>
        </w:tc>
        <w:tc>
          <w:tcPr>
            <w:tcW w:w="4328" w:type="dxa"/>
            <w:tcBorders>
              <w:top w:val="nil"/>
              <w:left w:val="nil"/>
              <w:bottom w:val="nil"/>
              <w:right w:val="nil"/>
            </w:tcBorders>
            <w:tcMar>
              <w:top w:w="15" w:type="dxa"/>
              <w:left w:w="15" w:type="dxa"/>
              <w:right w:w="15" w:type="dxa"/>
            </w:tcMar>
            <w:vAlign w:val="center"/>
          </w:tcPr>
          <w:p w:rsidR="1A106A46" w:rsidP="1A106A46" w:rsidRDefault="1A106A46" w14:paraId="510ED7C1" w14:textId="3FA9BCF1">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261Z">
                <w:pPr/>
              </w:pPrChange>
            </w:pPr>
            <w:ins w:author="Yang, Qi" w:date="2025-03-24T14:33:45.357Z" w:id="2080283757">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899" w:type="dxa"/>
            <w:tcBorders>
              <w:top w:val="nil"/>
              <w:left w:val="nil"/>
              <w:bottom w:val="nil"/>
              <w:right w:val="nil"/>
            </w:tcBorders>
            <w:tcMar>
              <w:top w:w="15" w:type="dxa"/>
              <w:left w:w="15" w:type="dxa"/>
              <w:right w:w="15" w:type="dxa"/>
            </w:tcMar>
            <w:vAlign w:val="bottom"/>
          </w:tcPr>
          <w:p w:rsidR="1A106A46" w:rsidRDefault="1A106A46" w14:paraId="47088F36" w14:textId="0B44BA83"/>
        </w:tc>
      </w:tr>
      <w:tr w:rsidR="1A106A46" w:rsidTr="1A106A46" w14:paraId="7782FADB">
        <w:trPr>
          <w:trHeight w:val="330"/>
          <w:ins w:author="Yang, Qi" w:date="2025-03-24T14:33:45.357Z" w16du:dateUtc="2025-03-24T14:33:45.357Z" w:id="1664291098"/>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582054BF" w14:textId="6DEB5061">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33:45.263Z">
                <w:pPr/>
              </w:pPrChange>
            </w:pPr>
            <w:ins w:author="Yang, Qi" w:date="2025-03-24T14:33:45.358Z" w:id="1814982389">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performer.actor</w:t>
              </w:r>
            </w:ins>
          </w:p>
        </w:tc>
        <w:tc>
          <w:tcPr>
            <w:tcW w:w="805" w:type="dxa"/>
            <w:tcBorders>
              <w:top w:val="nil"/>
              <w:left w:val="nil"/>
              <w:bottom w:val="nil"/>
              <w:right w:val="nil"/>
            </w:tcBorders>
            <w:tcMar>
              <w:top w:w="15" w:type="dxa"/>
              <w:left w:w="15" w:type="dxa"/>
              <w:right w:w="15" w:type="dxa"/>
            </w:tcMar>
            <w:vAlign w:val="bottom"/>
          </w:tcPr>
          <w:p w:rsidR="1A106A46" w:rsidRDefault="1A106A46" w14:paraId="73DC732D" w14:textId="279CCB61"/>
        </w:tc>
        <w:tc>
          <w:tcPr>
            <w:tcW w:w="4328" w:type="dxa"/>
            <w:tcBorders>
              <w:top w:val="nil"/>
              <w:left w:val="nil"/>
              <w:bottom w:val="nil"/>
              <w:right w:val="nil"/>
            </w:tcBorders>
            <w:tcMar>
              <w:top w:w="15" w:type="dxa"/>
              <w:left w:w="15" w:type="dxa"/>
              <w:right w:w="15" w:type="dxa"/>
            </w:tcMar>
            <w:vAlign w:val="center"/>
          </w:tcPr>
          <w:p w:rsidR="1A106A46" w:rsidP="1A106A46" w:rsidRDefault="1A106A46" w14:paraId="7D1E3E40" w14:textId="1A806EA3">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264Z">
                <w:pPr/>
              </w:pPrChange>
            </w:pPr>
            <w:ins w:author="Yang, Qi" w:date="2025-03-24T14:33:45.358Z" w:id="1463968162">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899" w:type="dxa"/>
            <w:tcBorders>
              <w:top w:val="nil"/>
              <w:left w:val="nil"/>
              <w:bottom w:val="nil"/>
              <w:right w:val="nil"/>
            </w:tcBorders>
            <w:tcMar>
              <w:top w:w="15" w:type="dxa"/>
              <w:left w:w="15" w:type="dxa"/>
              <w:right w:w="15" w:type="dxa"/>
            </w:tcMar>
            <w:vAlign w:val="bottom"/>
          </w:tcPr>
          <w:p w:rsidR="1A106A46" w:rsidRDefault="1A106A46" w14:paraId="5C715709" w14:textId="4D41A621"/>
        </w:tc>
      </w:tr>
      <w:tr w:rsidR="1A106A46" w:rsidTr="1A106A46" w14:paraId="58CFB5AC">
        <w:trPr>
          <w:trHeight w:val="330"/>
          <w:ins w:author="Yang, Qi" w:date="2025-03-24T14:33:45.358Z" w16du:dateUtc="2025-03-24T14:33:45.358Z" w:id="1842972275"/>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20AFCE39" w14:textId="3397FCC8">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267Z">
                <w:pPr/>
              </w:pPrChange>
            </w:pPr>
            <w:ins w:author="Yang, Qi" w:date="2025-03-24T14:33:45.358Z" w:id="712874551">
              <w:r w:rsidRPr="1A106A46" w:rsidR="1A106A46">
                <w:rPr>
                  <w:rFonts w:ascii="Calibri" w:hAnsi="Calibri" w:eastAsia="Calibri" w:cs="Calibri"/>
                  <w:b w:val="0"/>
                  <w:bCs w:val="0"/>
                  <w:i w:val="0"/>
                  <w:iCs w:val="0"/>
                  <w:strike w:val="0"/>
                  <w:dstrike w:val="0"/>
                  <w:color w:val="000000" w:themeColor="text1" w:themeTint="FF" w:themeShade="FF"/>
                  <w:sz w:val="22"/>
                  <w:szCs w:val="22"/>
                  <w:u w:val="none"/>
                </w:rPr>
                <w:t>location</w:t>
              </w:r>
            </w:ins>
          </w:p>
        </w:tc>
        <w:tc>
          <w:tcPr>
            <w:tcW w:w="805" w:type="dxa"/>
            <w:tcBorders>
              <w:top w:val="nil"/>
              <w:left w:val="nil"/>
              <w:bottom w:val="nil"/>
              <w:right w:val="nil"/>
            </w:tcBorders>
            <w:tcMar>
              <w:top w:w="15" w:type="dxa"/>
              <w:left w:w="15" w:type="dxa"/>
              <w:right w:w="15" w:type="dxa"/>
            </w:tcMar>
            <w:vAlign w:val="bottom"/>
          </w:tcPr>
          <w:p w:rsidR="1A106A46" w:rsidRDefault="1A106A46" w14:paraId="01B4857B" w14:textId="39499BB2"/>
        </w:tc>
        <w:tc>
          <w:tcPr>
            <w:tcW w:w="4328" w:type="dxa"/>
            <w:tcBorders>
              <w:top w:val="nil"/>
              <w:left w:val="nil"/>
              <w:bottom w:val="nil"/>
              <w:right w:val="nil"/>
            </w:tcBorders>
            <w:tcMar>
              <w:top w:w="15" w:type="dxa"/>
              <w:left w:w="15" w:type="dxa"/>
              <w:right w:w="15" w:type="dxa"/>
            </w:tcMar>
            <w:vAlign w:val="center"/>
          </w:tcPr>
          <w:p w:rsidR="1A106A46" w:rsidP="1A106A46" w:rsidRDefault="1A106A46" w14:paraId="0C2D70ED" w14:textId="00DEF463">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27Z">
                <w:pPr/>
              </w:pPrChange>
            </w:pPr>
            <w:ins w:author="Yang, Qi" w:date="2025-03-24T14:33:45.358Z" w:id="1398172456">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899" w:type="dxa"/>
            <w:tcBorders>
              <w:top w:val="nil"/>
              <w:left w:val="nil"/>
              <w:bottom w:val="nil"/>
              <w:right w:val="nil"/>
            </w:tcBorders>
            <w:tcMar>
              <w:top w:w="15" w:type="dxa"/>
              <w:left w:w="15" w:type="dxa"/>
              <w:right w:w="15" w:type="dxa"/>
            </w:tcMar>
            <w:vAlign w:val="bottom"/>
          </w:tcPr>
          <w:p w:rsidR="1A106A46" w:rsidRDefault="1A106A46" w14:paraId="4809C94B" w14:textId="5949B3EB"/>
        </w:tc>
      </w:tr>
      <w:tr w:rsidR="1A106A46" w:rsidTr="1A106A46" w14:paraId="5704F2F0">
        <w:trPr>
          <w:trHeight w:val="330"/>
          <w:ins w:author="Yang, Qi" w:date="2025-03-24T14:33:45.358Z" w16du:dateUtc="2025-03-24T14:33:45.358Z" w:id="1021339956"/>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587E839C" w14:textId="167C395B">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33:45.273Z">
                <w:pPr/>
              </w:pPrChange>
            </w:pPr>
            <w:ins w:author="Yang, Qi" w:date="2025-03-24T14:33:45.358Z" w:id="1382874346">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authorizingPrescription</w:t>
              </w:r>
            </w:ins>
          </w:p>
        </w:tc>
        <w:tc>
          <w:tcPr>
            <w:tcW w:w="805" w:type="dxa"/>
            <w:tcBorders>
              <w:top w:val="nil"/>
              <w:left w:val="nil"/>
              <w:bottom w:val="nil"/>
              <w:right w:val="nil"/>
            </w:tcBorders>
            <w:tcMar>
              <w:top w:w="15" w:type="dxa"/>
              <w:left w:w="15" w:type="dxa"/>
              <w:right w:w="15" w:type="dxa"/>
            </w:tcMar>
            <w:vAlign w:val="bottom"/>
          </w:tcPr>
          <w:p w:rsidR="1A106A46" w:rsidRDefault="1A106A46" w14:paraId="74651552" w14:textId="74D41F5D"/>
        </w:tc>
        <w:tc>
          <w:tcPr>
            <w:tcW w:w="4328" w:type="dxa"/>
            <w:tcBorders>
              <w:top w:val="nil"/>
              <w:left w:val="nil"/>
              <w:bottom w:val="nil"/>
              <w:right w:val="nil"/>
            </w:tcBorders>
            <w:tcMar>
              <w:top w:w="15" w:type="dxa"/>
              <w:left w:w="15" w:type="dxa"/>
              <w:right w:w="15" w:type="dxa"/>
            </w:tcMar>
            <w:vAlign w:val="center"/>
          </w:tcPr>
          <w:p w:rsidR="1A106A46" w:rsidP="1A106A46" w:rsidRDefault="1A106A46" w14:paraId="04B12126" w14:textId="61EE64CA">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275Z">
                <w:pPr/>
              </w:pPrChange>
            </w:pPr>
            <w:ins w:author="Yang, Qi" w:date="2025-03-24T14:33:45.358Z" w:id="453075617">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899" w:type="dxa"/>
            <w:tcBorders>
              <w:top w:val="nil"/>
              <w:left w:val="nil"/>
              <w:bottom w:val="nil"/>
              <w:right w:val="nil"/>
            </w:tcBorders>
            <w:tcMar>
              <w:top w:w="15" w:type="dxa"/>
              <w:left w:w="15" w:type="dxa"/>
              <w:right w:w="15" w:type="dxa"/>
            </w:tcMar>
            <w:vAlign w:val="bottom"/>
          </w:tcPr>
          <w:p w:rsidR="1A106A46" w:rsidRDefault="1A106A46" w14:paraId="7F774E42" w14:textId="15248485"/>
        </w:tc>
      </w:tr>
      <w:tr w:rsidR="1A106A46" w:rsidTr="1A106A46" w14:paraId="39EE6C6C">
        <w:trPr>
          <w:trHeight w:val="330"/>
          <w:ins w:author="Yang, Qi" w:date="2025-03-24T14:33:45.358Z" w16du:dateUtc="2025-03-24T14:33:45.358Z" w:id="260211478"/>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0842D044" w14:textId="565451BB">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278Z">
                <w:pPr/>
              </w:pPrChange>
            </w:pPr>
            <w:ins w:author="Yang, Qi" w:date="2025-03-24T14:33:45.358Z" w:id="1540093459">
              <w:r w:rsidRPr="1A106A46" w:rsidR="1A106A46">
                <w:rPr>
                  <w:rFonts w:ascii="Calibri" w:hAnsi="Calibri" w:eastAsia="Calibri" w:cs="Calibri"/>
                  <w:b w:val="0"/>
                  <w:bCs w:val="0"/>
                  <w:i w:val="0"/>
                  <w:iCs w:val="0"/>
                  <w:strike w:val="0"/>
                  <w:dstrike w:val="0"/>
                  <w:color w:val="000000" w:themeColor="text1" w:themeTint="FF" w:themeShade="FF"/>
                  <w:sz w:val="22"/>
                  <w:szCs w:val="22"/>
                  <w:u w:val="none"/>
                </w:rPr>
                <w:t>type</w:t>
              </w:r>
            </w:ins>
          </w:p>
        </w:tc>
        <w:tc>
          <w:tcPr>
            <w:tcW w:w="805" w:type="dxa"/>
            <w:tcBorders>
              <w:top w:val="nil"/>
              <w:left w:val="nil"/>
              <w:bottom w:val="nil"/>
              <w:right w:val="nil"/>
            </w:tcBorders>
            <w:tcMar>
              <w:top w:w="15" w:type="dxa"/>
              <w:left w:w="15" w:type="dxa"/>
              <w:right w:w="15" w:type="dxa"/>
            </w:tcMar>
            <w:vAlign w:val="bottom"/>
          </w:tcPr>
          <w:p w:rsidR="1A106A46" w:rsidRDefault="1A106A46" w14:paraId="21A9BB73" w14:textId="594DE2D3"/>
        </w:tc>
        <w:tc>
          <w:tcPr>
            <w:tcW w:w="4328" w:type="dxa"/>
            <w:tcBorders>
              <w:top w:val="nil"/>
              <w:left w:val="nil"/>
              <w:bottom w:val="nil"/>
              <w:right w:val="nil"/>
            </w:tcBorders>
            <w:tcMar>
              <w:top w:w="15" w:type="dxa"/>
              <w:left w:w="15" w:type="dxa"/>
              <w:right w:w="15" w:type="dxa"/>
            </w:tcMar>
            <w:vAlign w:val="center"/>
          </w:tcPr>
          <w:p w:rsidR="1A106A46" w:rsidP="1A106A46" w:rsidRDefault="1A106A46" w14:paraId="61FD9595" w14:textId="43BF68F6">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279Z">
                <w:pPr/>
              </w:pPrChange>
            </w:pPr>
            <w:ins w:author="Yang, Qi" w:date="2025-03-24T14:33:45.359Z" w:id="1400695579">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899" w:type="dxa"/>
            <w:tcBorders>
              <w:top w:val="nil"/>
              <w:left w:val="nil"/>
              <w:bottom w:val="nil"/>
              <w:right w:val="nil"/>
            </w:tcBorders>
            <w:tcMar>
              <w:top w:w="15" w:type="dxa"/>
              <w:left w:w="15" w:type="dxa"/>
              <w:right w:w="15" w:type="dxa"/>
            </w:tcMar>
            <w:vAlign w:val="bottom"/>
          </w:tcPr>
          <w:p w:rsidR="1A106A46" w:rsidRDefault="1A106A46" w14:paraId="69208637" w14:textId="424AB968"/>
        </w:tc>
      </w:tr>
      <w:tr w:rsidR="1A106A46" w:rsidTr="1A106A46" w14:paraId="5EF11B60">
        <w:trPr>
          <w:trHeight w:val="330"/>
          <w:ins w:author="Yang, Qi" w:date="2025-03-24T14:33:45.359Z" w16du:dateUtc="2025-03-24T14:33:45.359Z" w:id="2003802524"/>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0A1E1FE9" w14:textId="0A639BA0">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281Z">
                <w:pPr/>
              </w:pPrChange>
            </w:pPr>
            <w:ins w:author="Yang, Qi" w:date="2025-03-24T14:33:45.359Z" w:id="1667490851">
              <w:r w:rsidRPr="1A106A46" w:rsidR="1A106A46">
                <w:rPr>
                  <w:rFonts w:ascii="Calibri" w:hAnsi="Calibri" w:eastAsia="Calibri" w:cs="Calibri"/>
                  <w:b w:val="0"/>
                  <w:bCs w:val="0"/>
                  <w:i w:val="0"/>
                  <w:iCs w:val="0"/>
                  <w:strike w:val="0"/>
                  <w:dstrike w:val="0"/>
                  <w:color w:val="000000" w:themeColor="text1" w:themeTint="FF" w:themeShade="FF"/>
                  <w:sz w:val="22"/>
                  <w:szCs w:val="22"/>
                  <w:u w:val="none"/>
                </w:rPr>
                <w:t>quantity</w:t>
              </w:r>
            </w:ins>
          </w:p>
        </w:tc>
        <w:tc>
          <w:tcPr>
            <w:tcW w:w="805" w:type="dxa"/>
            <w:tcBorders>
              <w:top w:val="nil"/>
              <w:left w:val="nil"/>
              <w:bottom w:val="nil"/>
              <w:right w:val="nil"/>
            </w:tcBorders>
            <w:tcMar>
              <w:top w:w="15" w:type="dxa"/>
              <w:left w:w="15" w:type="dxa"/>
              <w:right w:w="15" w:type="dxa"/>
            </w:tcMar>
            <w:vAlign w:val="bottom"/>
          </w:tcPr>
          <w:p w:rsidR="1A106A46" w:rsidRDefault="1A106A46" w14:paraId="34ED415C" w14:textId="26D0B9A4"/>
        </w:tc>
        <w:tc>
          <w:tcPr>
            <w:tcW w:w="4328" w:type="dxa"/>
            <w:tcBorders>
              <w:top w:val="nil"/>
              <w:left w:val="nil"/>
              <w:bottom w:val="nil"/>
              <w:right w:val="nil"/>
            </w:tcBorders>
            <w:tcMar>
              <w:top w:w="15" w:type="dxa"/>
              <w:left w:w="15" w:type="dxa"/>
              <w:right w:w="15" w:type="dxa"/>
            </w:tcMar>
            <w:vAlign w:val="center"/>
          </w:tcPr>
          <w:p w:rsidR="1A106A46" w:rsidRDefault="1A106A46" w14:paraId="24C120A5" w14:textId="51548D4A"/>
        </w:tc>
        <w:tc>
          <w:tcPr>
            <w:tcW w:w="2899" w:type="dxa"/>
            <w:tcBorders>
              <w:top w:val="nil"/>
              <w:left w:val="nil"/>
              <w:bottom w:val="nil"/>
              <w:right w:val="nil"/>
            </w:tcBorders>
            <w:tcMar>
              <w:top w:w="15" w:type="dxa"/>
              <w:left w:w="15" w:type="dxa"/>
              <w:right w:w="15" w:type="dxa"/>
            </w:tcMar>
            <w:vAlign w:val="bottom"/>
          </w:tcPr>
          <w:p w:rsidR="1A106A46" w:rsidP="1A106A46" w:rsidRDefault="1A106A46" w14:paraId="68AB82E7" w14:textId="0A07AEEA">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33:45.283Z">
                <w:pPr/>
              </w:pPrChange>
            </w:pPr>
            <w:ins w:author="Yang, Qi" w:date="2025-03-24T14:33:45.359Z" w:id="2002276497">
              <w:r w:rsidRPr="1A106A46" w:rsidR="1A106A46">
                <w:rPr>
                  <w:rFonts w:ascii="Calibri" w:hAnsi="Calibri" w:eastAsia="Calibri" w:cs="Calibri"/>
                  <w:b w:val="0"/>
                  <w:bCs w:val="0"/>
                  <w:i w:val="0"/>
                  <w:iCs w:val="0"/>
                  <w:strike w:val="0"/>
                  <w:dstrike w:val="0"/>
                  <w:color w:val="000000" w:themeColor="text1" w:themeTint="FF" w:themeShade="FF"/>
                  <w:sz w:val="24"/>
                  <w:szCs w:val="24"/>
                  <w:u w:val="none"/>
                </w:rPr>
                <w:t>quantity</w:t>
              </w:r>
            </w:ins>
          </w:p>
        </w:tc>
      </w:tr>
      <w:tr w:rsidR="1A106A46" w:rsidTr="1A106A46" w14:paraId="34E57CA8">
        <w:trPr>
          <w:trHeight w:val="330"/>
          <w:ins w:author="Yang, Qi" w:date="2025-03-24T14:33:45.359Z" w16du:dateUtc="2025-03-24T14:33:45.359Z" w:id="1221454230"/>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7472A3AE" w14:textId="6718667B">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33:45.284Z">
                <w:pPr/>
              </w:pPrChange>
            </w:pPr>
            <w:ins w:author="Yang, Qi" w:date="2025-03-24T14:33:45.359Z" w:id="763630299">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daysSupply</w:t>
              </w:r>
            </w:ins>
          </w:p>
        </w:tc>
        <w:tc>
          <w:tcPr>
            <w:tcW w:w="805" w:type="dxa"/>
            <w:tcBorders>
              <w:top w:val="nil"/>
              <w:left w:val="nil"/>
              <w:bottom w:val="nil"/>
              <w:right w:val="nil"/>
            </w:tcBorders>
            <w:tcMar>
              <w:top w:w="15" w:type="dxa"/>
              <w:left w:w="15" w:type="dxa"/>
              <w:right w:w="15" w:type="dxa"/>
            </w:tcMar>
            <w:vAlign w:val="bottom"/>
          </w:tcPr>
          <w:p w:rsidR="1A106A46" w:rsidRDefault="1A106A46" w14:paraId="5F172D9E" w14:textId="1B74F2C8"/>
        </w:tc>
        <w:tc>
          <w:tcPr>
            <w:tcW w:w="4328" w:type="dxa"/>
            <w:tcBorders>
              <w:top w:val="nil"/>
              <w:left w:val="nil"/>
              <w:bottom w:val="nil"/>
              <w:right w:val="nil"/>
            </w:tcBorders>
            <w:tcMar>
              <w:top w:w="15" w:type="dxa"/>
              <w:left w:w="15" w:type="dxa"/>
              <w:right w:w="15" w:type="dxa"/>
            </w:tcMar>
            <w:vAlign w:val="center"/>
          </w:tcPr>
          <w:p w:rsidR="1A106A46" w:rsidRDefault="1A106A46" w14:paraId="36EC28B2" w14:textId="40C4F107"/>
        </w:tc>
        <w:tc>
          <w:tcPr>
            <w:tcW w:w="2899" w:type="dxa"/>
            <w:tcBorders>
              <w:top w:val="nil"/>
              <w:left w:val="nil"/>
              <w:bottom w:val="nil"/>
              <w:right w:val="nil"/>
            </w:tcBorders>
            <w:tcMar>
              <w:top w:w="15" w:type="dxa"/>
              <w:left w:w="15" w:type="dxa"/>
              <w:right w:w="15" w:type="dxa"/>
            </w:tcMar>
            <w:vAlign w:val="bottom"/>
          </w:tcPr>
          <w:p w:rsidR="1A106A46" w:rsidP="1A106A46" w:rsidRDefault="1A106A46" w14:paraId="6DD5FD5E" w14:textId="512FE63D">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33:45.287Z">
                <w:pPr/>
              </w:pPrChange>
            </w:pPr>
            <w:ins w:author="Yang, Qi" w:date="2025-03-24T14:33:45.359Z" w:id="303134853">
              <w:r w:rsidRPr="1A106A46" w:rsidR="1A106A46">
                <w:rPr>
                  <w:rFonts w:ascii="Calibri" w:hAnsi="Calibri" w:eastAsia="Calibri" w:cs="Calibri"/>
                  <w:b w:val="0"/>
                  <w:bCs w:val="0"/>
                  <w:i w:val="0"/>
                  <w:iCs w:val="0"/>
                  <w:strike w:val="0"/>
                  <w:dstrike w:val="0"/>
                  <w:color w:val="000000" w:themeColor="text1" w:themeTint="FF" w:themeShade="FF"/>
                  <w:sz w:val="24"/>
                  <w:szCs w:val="24"/>
                  <w:u w:val="none"/>
                </w:rPr>
                <w:t>days_supply</w:t>
              </w:r>
            </w:ins>
          </w:p>
        </w:tc>
      </w:tr>
      <w:tr w:rsidR="1A106A46" w:rsidTr="1A106A46" w14:paraId="004CE7D5">
        <w:trPr>
          <w:trHeight w:val="330"/>
          <w:ins w:author="Yang, Qi" w:date="2025-03-24T14:33:45.359Z" w16du:dateUtc="2025-03-24T14:33:45.359Z" w:id="1265109098"/>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3FE114E1" w14:textId="3C8E2DCE">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33:45.289Z">
                <w:pPr/>
              </w:pPrChange>
            </w:pPr>
            <w:ins w:author="Yang, Qi" w:date="2025-03-24T14:33:45.359Z" w:id="1253104236">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whenPrepared</w:t>
              </w:r>
            </w:ins>
          </w:p>
        </w:tc>
        <w:tc>
          <w:tcPr>
            <w:tcW w:w="805" w:type="dxa"/>
            <w:tcBorders>
              <w:top w:val="nil"/>
              <w:left w:val="nil"/>
              <w:bottom w:val="nil"/>
              <w:right w:val="nil"/>
            </w:tcBorders>
            <w:tcMar>
              <w:top w:w="15" w:type="dxa"/>
              <w:left w:w="15" w:type="dxa"/>
              <w:right w:w="15" w:type="dxa"/>
            </w:tcMar>
            <w:vAlign w:val="bottom"/>
          </w:tcPr>
          <w:p w:rsidR="1A106A46" w:rsidRDefault="1A106A46" w14:paraId="371451E3" w14:textId="4BA7F144"/>
        </w:tc>
        <w:tc>
          <w:tcPr>
            <w:tcW w:w="4328" w:type="dxa"/>
            <w:tcBorders>
              <w:top w:val="nil"/>
              <w:left w:val="nil"/>
              <w:bottom w:val="nil"/>
              <w:right w:val="nil"/>
            </w:tcBorders>
            <w:tcMar>
              <w:top w:w="15" w:type="dxa"/>
              <w:left w:w="15" w:type="dxa"/>
              <w:right w:w="15" w:type="dxa"/>
            </w:tcMar>
            <w:vAlign w:val="center"/>
          </w:tcPr>
          <w:p w:rsidR="1A106A46" w:rsidRDefault="1A106A46" w14:paraId="14D70F49" w14:textId="5FB91E61"/>
        </w:tc>
        <w:tc>
          <w:tcPr>
            <w:tcW w:w="2899" w:type="dxa"/>
            <w:tcBorders>
              <w:top w:val="nil"/>
              <w:left w:val="nil"/>
              <w:bottom w:val="nil"/>
              <w:right w:val="nil"/>
            </w:tcBorders>
            <w:tcMar>
              <w:top w:w="15" w:type="dxa"/>
              <w:left w:w="15" w:type="dxa"/>
              <w:right w:w="15" w:type="dxa"/>
            </w:tcMar>
            <w:vAlign w:val="bottom"/>
          </w:tcPr>
          <w:p w:rsidR="1A106A46" w:rsidP="1A106A46" w:rsidRDefault="1A106A46" w14:paraId="46A1E2B1" w14:textId="260713E5">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33:45.292Z">
                <w:pPr/>
              </w:pPrChange>
            </w:pPr>
            <w:ins w:author="Yang, Qi" w:date="2025-03-24T14:33:45.359Z" w:id="157920952">
              <w:r w:rsidRPr="1A106A46" w:rsidR="1A106A46">
                <w:rPr>
                  <w:rFonts w:ascii="Calibri" w:hAnsi="Calibri" w:eastAsia="Calibri" w:cs="Calibri"/>
                  <w:b w:val="0"/>
                  <w:bCs w:val="0"/>
                  <w:i w:val="0"/>
                  <w:iCs w:val="0"/>
                  <w:strike w:val="0"/>
                  <w:dstrike w:val="0"/>
                  <w:color w:val="000000" w:themeColor="text1" w:themeTint="FF" w:themeShade="FF"/>
                  <w:sz w:val="24"/>
                  <w:szCs w:val="24"/>
                  <w:u w:val="none"/>
                </w:rPr>
                <w:t>drug_exposure_start_date</w:t>
              </w:r>
            </w:ins>
          </w:p>
        </w:tc>
      </w:tr>
      <w:tr w:rsidR="1A106A46" w:rsidTr="1A106A46" w14:paraId="3B05591F">
        <w:trPr>
          <w:trHeight w:val="330"/>
          <w:ins w:author="Yang, Qi" w:date="2025-03-24T14:33:45.359Z" w16du:dateUtc="2025-03-24T14:33:45.359Z" w:id="1789718231"/>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5410698E" w14:textId="58271A7E">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33:45.293Z">
                <w:pPr/>
              </w:pPrChange>
            </w:pPr>
            <w:ins w:author="Yang, Qi" w:date="2025-03-24T14:33:45.36Z" w:id="1987451837">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whenHandedOver</w:t>
              </w:r>
            </w:ins>
          </w:p>
        </w:tc>
        <w:tc>
          <w:tcPr>
            <w:tcW w:w="805" w:type="dxa"/>
            <w:tcBorders>
              <w:top w:val="nil"/>
              <w:left w:val="nil"/>
              <w:bottom w:val="nil"/>
              <w:right w:val="nil"/>
            </w:tcBorders>
            <w:tcMar>
              <w:top w:w="15" w:type="dxa"/>
              <w:left w:w="15" w:type="dxa"/>
              <w:right w:w="15" w:type="dxa"/>
            </w:tcMar>
            <w:vAlign w:val="bottom"/>
          </w:tcPr>
          <w:p w:rsidR="1A106A46" w:rsidRDefault="1A106A46" w14:paraId="0E3C64EF" w14:textId="63783125"/>
        </w:tc>
        <w:tc>
          <w:tcPr>
            <w:tcW w:w="4328" w:type="dxa"/>
            <w:tcBorders>
              <w:top w:val="nil"/>
              <w:left w:val="nil"/>
              <w:bottom w:val="nil"/>
              <w:right w:val="nil"/>
            </w:tcBorders>
            <w:tcMar>
              <w:top w:w="15" w:type="dxa"/>
              <w:left w:w="15" w:type="dxa"/>
              <w:right w:w="15" w:type="dxa"/>
            </w:tcMar>
            <w:vAlign w:val="center"/>
          </w:tcPr>
          <w:p w:rsidR="1A106A46" w:rsidRDefault="1A106A46" w14:paraId="4F5851A2" w14:textId="75DECC8F"/>
        </w:tc>
        <w:tc>
          <w:tcPr>
            <w:tcW w:w="2899" w:type="dxa"/>
            <w:tcBorders>
              <w:top w:val="nil"/>
              <w:left w:val="nil"/>
              <w:bottom w:val="nil"/>
              <w:right w:val="nil"/>
            </w:tcBorders>
            <w:tcMar>
              <w:top w:w="15" w:type="dxa"/>
              <w:left w:w="15" w:type="dxa"/>
              <w:right w:w="15" w:type="dxa"/>
            </w:tcMar>
            <w:vAlign w:val="bottom"/>
          </w:tcPr>
          <w:p w:rsidR="1A106A46" w:rsidP="1A106A46" w:rsidRDefault="1A106A46" w14:paraId="2215CD85" w14:textId="63CA0ADD">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33:45.296Z">
                <w:pPr/>
              </w:pPrChange>
            </w:pPr>
            <w:ins w:author="Yang, Qi" w:date="2025-03-24T14:33:45.36Z" w:id="711908216">
              <w:r w:rsidRPr="1A106A46" w:rsidR="1A106A46">
                <w:rPr>
                  <w:rFonts w:ascii="Calibri" w:hAnsi="Calibri" w:eastAsia="Calibri" w:cs="Calibri"/>
                  <w:b w:val="0"/>
                  <w:bCs w:val="0"/>
                  <w:i w:val="0"/>
                  <w:iCs w:val="0"/>
                  <w:strike w:val="0"/>
                  <w:dstrike w:val="0"/>
                  <w:color w:val="000000" w:themeColor="text1" w:themeTint="FF" w:themeShade="FF"/>
                  <w:sz w:val="24"/>
                  <w:szCs w:val="24"/>
                  <w:u w:val="none"/>
                </w:rPr>
                <w:t>drug_exposure_start_date</w:t>
              </w:r>
            </w:ins>
          </w:p>
        </w:tc>
      </w:tr>
      <w:tr w:rsidR="1A106A46" w:rsidTr="1A106A46" w14:paraId="33111D11">
        <w:trPr>
          <w:trHeight w:val="330"/>
          <w:ins w:author="Yang, Qi" w:date="2025-03-24T14:33:45.36Z" w16du:dateUtc="2025-03-24T14:33:45.36Z" w:id="66004634"/>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6E27E10C" w14:textId="279F3BFF">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297Z">
                <w:pPr/>
              </w:pPrChange>
            </w:pPr>
            <w:ins w:author="Yang, Qi" w:date="2025-03-24T14:33:45.36Z" w:id="2044974729">
              <w:r w:rsidRPr="1A106A46" w:rsidR="1A106A46">
                <w:rPr>
                  <w:rFonts w:ascii="Calibri" w:hAnsi="Calibri" w:eastAsia="Calibri" w:cs="Calibri"/>
                  <w:b w:val="0"/>
                  <w:bCs w:val="0"/>
                  <w:i w:val="0"/>
                  <w:iCs w:val="0"/>
                  <w:strike w:val="0"/>
                  <w:dstrike w:val="0"/>
                  <w:color w:val="000000" w:themeColor="text1" w:themeTint="FF" w:themeShade="FF"/>
                  <w:sz w:val="22"/>
                  <w:szCs w:val="22"/>
                  <w:u w:val="none"/>
                </w:rPr>
                <w:t>destination</w:t>
              </w:r>
            </w:ins>
          </w:p>
        </w:tc>
        <w:tc>
          <w:tcPr>
            <w:tcW w:w="805" w:type="dxa"/>
            <w:tcBorders>
              <w:top w:val="nil"/>
              <w:left w:val="nil"/>
              <w:bottom w:val="nil"/>
              <w:right w:val="nil"/>
            </w:tcBorders>
            <w:tcMar>
              <w:top w:w="15" w:type="dxa"/>
              <w:left w:w="15" w:type="dxa"/>
              <w:right w:w="15" w:type="dxa"/>
            </w:tcMar>
            <w:vAlign w:val="bottom"/>
          </w:tcPr>
          <w:p w:rsidR="1A106A46" w:rsidRDefault="1A106A46" w14:paraId="4C65C501" w14:textId="3074E28B"/>
        </w:tc>
        <w:tc>
          <w:tcPr>
            <w:tcW w:w="4328" w:type="dxa"/>
            <w:tcBorders>
              <w:top w:val="nil"/>
              <w:left w:val="nil"/>
              <w:bottom w:val="nil"/>
              <w:right w:val="nil"/>
            </w:tcBorders>
            <w:tcMar>
              <w:top w:w="15" w:type="dxa"/>
              <w:left w:w="15" w:type="dxa"/>
              <w:right w:w="15" w:type="dxa"/>
            </w:tcMar>
            <w:vAlign w:val="center"/>
          </w:tcPr>
          <w:p w:rsidR="1A106A46" w:rsidP="1A106A46" w:rsidRDefault="1A106A46" w14:paraId="1A9D038C" w14:textId="5EA82341">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299Z">
                <w:pPr/>
              </w:pPrChange>
            </w:pPr>
            <w:ins w:author="Yang, Qi" w:date="2025-03-24T14:33:45.36Z" w:id="1161850171">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899" w:type="dxa"/>
            <w:tcBorders>
              <w:top w:val="nil"/>
              <w:left w:val="nil"/>
              <w:bottom w:val="nil"/>
              <w:right w:val="nil"/>
            </w:tcBorders>
            <w:tcMar>
              <w:top w:w="15" w:type="dxa"/>
              <w:left w:w="15" w:type="dxa"/>
              <w:right w:w="15" w:type="dxa"/>
            </w:tcMar>
            <w:vAlign w:val="bottom"/>
          </w:tcPr>
          <w:p w:rsidR="1A106A46" w:rsidRDefault="1A106A46" w14:paraId="42AD05D5" w14:textId="1AF87041"/>
        </w:tc>
      </w:tr>
      <w:tr w:rsidR="1A106A46" w:rsidTr="1A106A46" w14:paraId="58CBC7A2">
        <w:trPr>
          <w:trHeight w:val="330"/>
          <w:ins w:author="Yang, Qi" w:date="2025-03-24T14:33:45.36Z" w16du:dateUtc="2025-03-24T14:33:45.36Z" w:id="1006508194"/>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555C09A7" w14:textId="53639CBF">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3Z">
                <w:pPr/>
              </w:pPrChange>
            </w:pPr>
            <w:ins w:author="Yang, Qi" w:date="2025-03-24T14:33:45.36Z" w:id="1252348640">
              <w:r w:rsidRPr="1A106A46" w:rsidR="1A106A46">
                <w:rPr>
                  <w:rFonts w:ascii="Calibri" w:hAnsi="Calibri" w:eastAsia="Calibri" w:cs="Calibri"/>
                  <w:b w:val="0"/>
                  <w:bCs w:val="0"/>
                  <w:i w:val="0"/>
                  <w:iCs w:val="0"/>
                  <w:strike w:val="0"/>
                  <w:dstrike w:val="0"/>
                  <w:color w:val="000000" w:themeColor="text1" w:themeTint="FF" w:themeShade="FF"/>
                  <w:sz w:val="22"/>
                  <w:szCs w:val="22"/>
                  <w:u w:val="none"/>
                </w:rPr>
                <w:t>receiver</w:t>
              </w:r>
            </w:ins>
          </w:p>
        </w:tc>
        <w:tc>
          <w:tcPr>
            <w:tcW w:w="805" w:type="dxa"/>
            <w:tcBorders>
              <w:top w:val="nil"/>
              <w:left w:val="nil"/>
              <w:bottom w:val="nil"/>
              <w:right w:val="nil"/>
            </w:tcBorders>
            <w:tcMar>
              <w:top w:w="15" w:type="dxa"/>
              <w:left w:w="15" w:type="dxa"/>
              <w:right w:w="15" w:type="dxa"/>
            </w:tcMar>
            <w:vAlign w:val="bottom"/>
          </w:tcPr>
          <w:p w:rsidR="1A106A46" w:rsidRDefault="1A106A46" w14:paraId="30F8A1F2" w14:textId="332FA1A0"/>
        </w:tc>
        <w:tc>
          <w:tcPr>
            <w:tcW w:w="4328" w:type="dxa"/>
            <w:tcBorders>
              <w:top w:val="nil"/>
              <w:left w:val="nil"/>
              <w:bottom w:val="nil"/>
              <w:right w:val="nil"/>
            </w:tcBorders>
            <w:tcMar>
              <w:top w:w="15" w:type="dxa"/>
              <w:left w:w="15" w:type="dxa"/>
              <w:right w:w="15" w:type="dxa"/>
            </w:tcMar>
            <w:vAlign w:val="center"/>
          </w:tcPr>
          <w:p w:rsidR="1A106A46" w:rsidP="1A106A46" w:rsidRDefault="1A106A46" w14:paraId="5C2C5B5A" w14:textId="0F6AB71E">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302Z">
                <w:pPr/>
              </w:pPrChange>
            </w:pPr>
            <w:ins w:author="Yang, Qi" w:date="2025-03-24T14:33:45.36Z" w:id="287664788">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899" w:type="dxa"/>
            <w:tcBorders>
              <w:top w:val="nil"/>
              <w:left w:val="nil"/>
              <w:bottom w:val="nil"/>
              <w:right w:val="nil"/>
            </w:tcBorders>
            <w:tcMar>
              <w:top w:w="15" w:type="dxa"/>
              <w:left w:w="15" w:type="dxa"/>
              <w:right w:w="15" w:type="dxa"/>
            </w:tcMar>
            <w:vAlign w:val="bottom"/>
          </w:tcPr>
          <w:p w:rsidR="1A106A46" w:rsidRDefault="1A106A46" w14:paraId="1D9516CE" w14:textId="2642F818"/>
        </w:tc>
      </w:tr>
      <w:tr w:rsidR="1A106A46" w:rsidTr="1A106A46" w14:paraId="117D1CF6">
        <w:trPr>
          <w:trHeight w:val="330"/>
          <w:ins w:author="Yang, Qi" w:date="2025-03-24T14:33:45.36Z" w16du:dateUtc="2025-03-24T14:33:45.36Z" w:id="1934315808"/>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3F7976EA" w14:textId="465DB05A">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305Z">
                <w:pPr/>
              </w:pPrChange>
            </w:pPr>
            <w:ins w:author="Yang, Qi" w:date="2025-03-24T14:33:45.36Z" w:id="1921507891">
              <w:r w:rsidRPr="1A106A46" w:rsidR="1A106A46">
                <w:rPr>
                  <w:rFonts w:ascii="Calibri" w:hAnsi="Calibri" w:eastAsia="Calibri" w:cs="Calibri"/>
                  <w:b w:val="0"/>
                  <w:bCs w:val="0"/>
                  <w:i w:val="0"/>
                  <w:iCs w:val="0"/>
                  <w:strike w:val="0"/>
                  <w:dstrike w:val="0"/>
                  <w:color w:val="000000" w:themeColor="text1" w:themeTint="FF" w:themeShade="FF"/>
                  <w:sz w:val="22"/>
                  <w:szCs w:val="22"/>
                  <w:u w:val="none"/>
                </w:rPr>
                <w:t>note</w:t>
              </w:r>
            </w:ins>
          </w:p>
        </w:tc>
        <w:tc>
          <w:tcPr>
            <w:tcW w:w="805" w:type="dxa"/>
            <w:tcBorders>
              <w:top w:val="nil"/>
              <w:left w:val="nil"/>
              <w:bottom w:val="nil"/>
              <w:right w:val="nil"/>
            </w:tcBorders>
            <w:tcMar>
              <w:top w:w="15" w:type="dxa"/>
              <w:left w:w="15" w:type="dxa"/>
              <w:right w:w="15" w:type="dxa"/>
            </w:tcMar>
            <w:vAlign w:val="bottom"/>
          </w:tcPr>
          <w:p w:rsidR="1A106A46" w:rsidRDefault="1A106A46" w14:paraId="26738B3B" w14:textId="696F23CE"/>
        </w:tc>
        <w:tc>
          <w:tcPr>
            <w:tcW w:w="4328" w:type="dxa"/>
            <w:tcBorders>
              <w:top w:val="nil"/>
              <w:left w:val="nil"/>
              <w:bottom w:val="nil"/>
              <w:right w:val="nil"/>
            </w:tcBorders>
            <w:tcMar>
              <w:top w:w="15" w:type="dxa"/>
              <w:left w:w="15" w:type="dxa"/>
              <w:right w:w="15" w:type="dxa"/>
            </w:tcMar>
            <w:vAlign w:val="center"/>
          </w:tcPr>
          <w:p w:rsidR="1A106A46" w:rsidP="1A106A46" w:rsidRDefault="1A106A46" w14:paraId="2FC10BB4" w14:textId="624FC4CD">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307Z">
                <w:pPr/>
              </w:pPrChange>
            </w:pPr>
            <w:ins w:author="Yang, Qi" w:date="2025-03-24T14:33:45.361Z" w:id="1099282874">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899" w:type="dxa"/>
            <w:tcBorders>
              <w:top w:val="nil"/>
              <w:left w:val="nil"/>
              <w:bottom w:val="nil"/>
              <w:right w:val="nil"/>
            </w:tcBorders>
            <w:tcMar>
              <w:top w:w="15" w:type="dxa"/>
              <w:left w:w="15" w:type="dxa"/>
              <w:right w:w="15" w:type="dxa"/>
            </w:tcMar>
            <w:vAlign w:val="bottom"/>
          </w:tcPr>
          <w:p w:rsidR="1A106A46" w:rsidRDefault="1A106A46" w14:paraId="3DCF1E3A" w14:textId="5620A911"/>
        </w:tc>
      </w:tr>
      <w:tr w:rsidR="1A106A46" w:rsidTr="1A106A46" w14:paraId="32DCCAF7">
        <w:trPr>
          <w:trHeight w:val="945"/>
          <w:ins w:author="Yang, Qi" w:date="2025-03-24T14:33:45.361Z" w16du:dateUtc="2025-03-24T14:33:45.361Z" w:id="369498375"/>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1AD00FA1" w14:textId="361EE16C">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33:45.309Z">
                <w:pPr/>
              </w:pPrChange>
            </w:pPr>
            <w:ins w:author="Yang, Qi" w:date="2025-03-24T14:33:45.361Z" w:id="1360817921">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dosageInstruction</w:t>
              </w:r>
            </w:ins>
          </w:p>
        </w:tc>
        <w:tc>
          <w:tcPr>
            <w:tcW w:w="805" w:type="dxa"/>
            <w:tcBorders>
              <w:top w:val="nil"/>
              <w:left w:val="nil"/>
              <w:bottom w:val="nil"/>
              <w:right w:val="nil"/>
            </w:tcBorders>
            <w:tcMar>
              <w:top w:w="15" w:type="dxa"/>
              <w:left w:w="15" w:type="dxa"/>
              <w:right w:w="15" w:type="dxa"/>
            </w:tcMar>
            <w:vAlign w:val="bottom"/>
          </w:tcPr>
          <w:p w:rsidR="1A106A46" w:rsidRDefault="1A106A46" w14:paraId="2D752A98" w14:textId="66BDE114"/>
        </w:tc>
        <w:tc>
          <w:tcPr>
            <w:tcW w:w="4328" w:type="dxa"/>
            <w:tcBorders>
              <w:top w:val="nil"/>
              <w:left w:val="nil"/>
              <w:bottom w:val="nil"/>
              <w:right w:val="nil"/>
            </w:tcBorders>
            <w:tcMar>
              <w:top w:w="15" w:type="dxa"/>
              <w:left w:w="15" w:type="dxa"/>
              <w:right w:w="15" w:type="dxa"/>
            </w:tcMar>
            <w:vAlign w:val="center"/>
          </w:tcPr>
          <w:p w:rsidR="1A106A46" w:rsidRDefault="1A106A46" w14:paraId="0EA6642E" w14:textId="43BCF568"/>
        </w:tc>
        <w:tc>
          <w:tcPr>
            <w:tcW w:w="2899" w:type="dxa"/>
            <w:tcBorders>
              <w:top w:val="nil"/>
              <w:left w:val="nil"/>
              <w:bottom w:val="nil"/>
              <w:right w:val="nil"/>
            </w:tcBorders>
            <w:tcMar>
              <w:top w:w="15" w:type="dxa"/>
              <w:left w:w="15" w:type="dxa"/>
              <w:right w:w="15" w:type="dxa"/>
            </w:tcMar>
            <w:vAlign w:val="bottom"/>
          </w:tcPr>
          <w:p w:rsidR="1A106A46" w:rsidP="1A106A46" w:rsidRDefault="1A106A46" w14:paraId="3F7570D0" w14:textId="3921801C">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4"/>
                <w:szCs w:val="24"/>
                <w:u w:val="none"/>
              </w:rPr>
              <w:pPrChange w:author="Yang, Qi" w:date="2025-03-24T14:33:45.311Z">
                <w:pPr/>
              </w:pPrChange>
            </w:pPr>
            <w:ins w:author="Yang, Qi" w:date="2025-03-24T14:33:45.361Z" w:id="1876225169">
              <w:r w:rsidRPr="1A106A46" w:rsidR="1A106A46">
                <w:rPr>
                  <w:rFonts w:ascii="Calibri" w:hAnsi="Calibri" w:eastAsia="Calibri" w:cs="Calibri"/>
                  <w:b w:val="0"/>
                  <w:bCs w:val="0"/>
                  <w:i w:val="0"/>
                  <w:iCs w:val="0"/>
                  <w:strike w:val="0"/>
                  <w:dstrike w:val="0"/>
                  <w:color w:val="000000" w:themeColor="text1" w:themeTint="FF" w:themeShade="FF"/>
                  <w:sz w:val="24"/>
                  <w:szCs w:val="24"/>
                  <w:u w:val="none"/>
                </w:rPr>
                <w:t>route_concept_id</w:t>
              </w:r>
              <w:r>
                <w:br/>
              </w: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 xml:space="preserve"> route_source_value</w:t>
              </w:r>
              <w:r>
                <w:br/>
              </w:r>
              <w:r w:rsidRPr="1A106A46" w:rsidR="1A106A46">
                <w:rPr>
                  <w:rFonts w:ascii="Calibri" w:hAnsi="Calibri" w:eastAsia="Calibri" w:cs="Calibri"/>
                  <w:b w:val="0"/>
                  <w:bCs w:val="0"/>
                  <w:i w:val="0"/>
                  <w:iCs w:val="0"/>
                  <w:strike w:val="0"/>
                  <w:dstrike w:val="0"/>
                  <w:color w:val="000000" w:themeColor="text1" w:themeTint="FF" w:themeShade="FF"/>
                  <w:sz w:val="24"/>
                  <w:szCs w:val="24"/>
                  <w:u w:val="none"/>
                </w:rPr>
                <w:t xml:space="preserve"> sig</w:t>
              </w:r>
            </w:ins>
          </w:p>
        </w:tc>
      </w:tr>
      <w:tr w:rsidR="1A106A46" w:rsidTr="1A106A46" w14:paraId="7BC14FB0">
        <w:trPr>
          <w:trHeight w:val="330"/>
          <w:ins w:author="Yang, Qi" w:date="2025-03-24T14:33:45.361Z" w16du:dateUtc="2025-03-24T14:33:45.361Z" w:id="1676086222"/>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4832112C" w14:textId="0CB42CAA">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313Z">
                <w:pPr/>
              </w:pPrChange>
            </w:pPr>
            <w:ins w:author="Yang, Qi" w:date="2025-03-24T14:33:45.361Z" w:id="744313820">
              <w:r w:rsidRPr="1A106A46" w:rsidR="1A106A46">
                <w:rPr>
                  <w:rFonts w:ascii="Calibri" w:hAnsi="Calibri" w:eastAsia="Calibri" w:cs="Calibri"/>
                  <w:b w:val="0"/>
                  <w:bCs w:val="0"/>
                  <w:i w:val="0"/>
                  <w:iCs w:val="0"/>
                  <w:strike w:val="0"/>
                  <w:dstrike w:val="0"/>
                  <w:color w:val="000000" w:themeColor="text1" w:themeTint="FF" w:themeShade="FF"/>
                  <w:sz w:val="22"/>
                  <w:szCs w:val="22"/>
                  <w:u w:val="none"/>
                </w:rPr>
                <w:t>substitution</w:t>
              </w:r>
            </w:ins>
          </w:p>
        </w:tc>
        <w:tc>
          <w:tcPr>
            <w:tcW w:w="805" w:type="dxa"/>
            <w:tcBorders>
              <w:top w:val="nil"/>
              <w:left w:val="nil"/>
              <w:bottom w:val="nil"/>
              <w:right w:val="nil"/>
            </w:tcBorders>
            <w:tcMar>
              <w:top w:w="15" w:type="dxa"/>
              <w:left w:w="15" w:type="dxa"/>
              <w:right w:w="15" w:type="dxa"/>
            </w:tcMar>
            <w:vAlign w:val="bottom"/>
          </w:tcPr>
          <w:p w:rsidR="1A106A46" w:rsidRDefault="1A106A46" w14:paraId="61D57EA8" w14:textId="21448E04"/>
        </w:tc>
        <w:tc>
          <w:tcPr>
            <w:tcW w:w="4328" w:type="dxa"/>
            <w:tcBorders>
              <w:top w:val="nil"/>
              <w:left w:val="nil"/>
              <w:bottom w:val="nil"/>
              <w:right w:val="nil"/>
            </w:tcBorders>
            <w:tcMar>
              <w:top w:w="15" w:type="dxa"/>
              <w:left w:w="15" w:type="dxa"/>
              <w:right w:w="15" w:type="dxa"/>
            </w:tcMar>
            <w:vAlign w:val="center"/>
          </w:tcPr>
          <w:p w:rsidR="1A106A46" w:rsidP="1A106A46" w:rsidRDefault="1A106A46" w14:paraId="24D72193" w14:textId="7A6949AD">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315Z">
                <w:pPr/>
              </w:pPrChange>
            </w:pPr>
            <w:ins w:author="Yang, Qi" w:date="2025-03-24T14:33:45.361Z" w:id="359613146">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899" w:type="dxa"/>
            <w:tcBorders>
              <w:top w:val="nil"/>
              <w:left w:val="nil"/>
              <w:bottom w:val="nil"/>
              <w:right w:val="nil"/>
            </w:tcBorders>
            <w:tcMar>
              <w:top w:w="15" w:type="dxa"/>
              <w:left w:w="15" w:type="dxa"/>
              <w:right w:w="15" w:type="dxa"/>
            </w:tcMar>
            <w:vAlign w:val="bottom"/>
          </w:tcPr>
          <w:p w:rsidR="1A106A46" w:rsidRDefault="1A106A46" w14:paraId="5A7053CD" w14:textId="3886E2E7"/>
        </w:tc>
      </w:tr>
      <w:tr w:rsidR="1A106A46" w:rsidTr="1A106A46" w14:paraId="16B620C0">
        <w:trPr>
          <w:trHeight w:val="330"/>
          <w:ins w:author="Yang, Qi" w:date="2025-03-24T14:33:45.361Z" w16du:dateUtc="2025-03-24T14:33:45.361Z" w:id="1476722585"/>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6B054615" w14:textId="4168E8F2">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33:45.317Z">
                <w:pPr/>
              </w:pPrChange>
            </w:pPr>
            <w:ins w:author="Yang, Qi" w:date="2025-03-24T14:33:45.361Z" w:id="1691514947">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substitution.wasSubstituted</w:t>
              </w:r>
            </w:ins>
          </w:p>
        </w:tc>
        <w:tc>
          <w:tcPr>
            <w:tcW w:w="805" w:type="dxa"/>
            <w:tcBorders>
              <w:top w:val="nil"/>
              <w:left w:val="nil"/>
              <w:bottom w:val="nil"/>
              <w:right w:val="nil"/>
            </w:tcBorders>
            <w:tcMar>
              <w:top w:w="15" w:type="dxa"/>
              <w:left w:w="15" w:type="dxa"/>
              <w:right w:w="15" w:type="dxa"/>
            </w:tcMar>
            <w:vAlign w:val="bottom"/>
          </w:tcPr>
          <w:p w:rsidR="1A106A46" w:rsidRDefault="1A106A46" w14:paraId="68636F09" w14:textId="3B5313FC"/>
        </w:tc>
        <w:tc>
          <w:tcPr>
            <w:tcW w:w="4328" w:type="dxa"/>
            <w:tcBorders>
              <w:top w:val="nil"/>
              <w:left w:val="nil"/>
              <w:bottom w:val="nil"/>
              <w:right w:val="nil"/>
            </w:tcBorders>
            <w:tcMar>
              <w:top w:w="15" w:type="dxa"/>
              <w:left w:w="15" w:type="dxa"/>
              <w:right w:w="15" w:type="dxa"/>
            </w:tcMar>
            <w:vAlign w:val="center"/>
          </w:tcPr>
          <w:p w:rsidR="1A106A46" w:rsidP="1A106A46" w:rsidRDefault="1A106A46" w14:paraId="141A7CE8" w14:textId="0840B7BA">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32Z">
                <w:pPr/>
              </w:pPrChange>
            </w:pPr>
            <w:ins w:author="Yang, Qi" w:date="2025-03-24T14:33:45.362Z" w:id="1142850047">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899" w:type="dxa"/>
            <w:tcBorders>
              <w:top w:val="nil"/>
              <w:left w:val="nil"/>
              <w:bottom w:val="nil"/>
              <w:right w:val="nil"/>
            </w:tcBorders>
            <w:tcMar>
              <w:top w:w="15" w:type="dxa"/>
              <w:left w:w="15" w:type="dxa"/>
              <w:right w:w="15" w:type="dxa"/>
            </w:tcMar>
            <w:vAlign w:val="bottom"/>
          </w:tcPr>
          <w:p w:rsidR="1A106A46" w:rsidRDefault="1A106A46" w14:paraId="0746A894" w14:textId="22D2B3AF"/>
        </w:tc>
      </w:tr>
      <w:tr w:rsidR="1A106A46" w:rsidTr="1A106A46" w14:paraId="0F9798C6">
        <w:trPr>
          <w:trHeight w:val="330"/>
          <w:ins w:author="Yang, Qi" w:date="2025-03-24T14:33:45.362Z" w16du:dateUtc="2025-03-24T14:33:45.362Z" w:id="810219991"/>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4C58DCF6" w14:textId="5557776C">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33:45.322Z">
                <w:pPr/>
              </w:pPrChange>
            </w:pPr>
            <w:ins w:author="Yang, Qi" w:date="2025-03-24T14:33:45.362Z" w:id="1748865273">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substitution.type</w:t>
              </w:r>
            </w:ins>
          </w:p>
        </w:tc>
        <w:tc>
          <w:tcPr>
            <w:tcW w:w="805" w:type="dxa"/>
            <w:tcBorders>
              <w:top w:val="nil"/>
              <w:left w:val="nil"/>
              <w:bottom w:val="nil"/>
              <w:right w:val="nil"/>
            </w:tcBorders>
            <w:tcMar>
              <w:top w:w="15" w:type="dxa"/>
              <w:left w:w="15" w:type="dxa"/>
              <w:right w:w="15" w:type="dxa"/>
            </w:tcMar>
            <w:vAlign w:val="bottom"/>
          </w:tcPr>
          <w:p w:rsidR="1A106A46" w:rsidRDefault="1A106A46" w14:paraId="4932CD59" w14:textId="64B167E0"/>
        </w:tc>
        <w:tc>
          <w:tcPr>
            <w:tcW w:w="4328" w:type="dxa"/>
            <w:tcBorders>
              <w:top w:val="nil"/>
              <w:left w:val="nil"/>
              <w:bottom w:val="nil"/>
              <w:right w:val="nil"/>
            </w:tcBorders>
            <w:tcMar>
              <w:top w:w="15" w:type="dxa"/>
              <w:left w:w="15" w:type="dxa"/>
              <w:right w:w="15" w:type="dxa"/>
            </w:tcMar>
            <w:vAlign w:val="center"/>
          </w:tcPr>
          <w:p w:rsidR="1A106A46" w:rsidP="1A106A46" w:rsidRDefault="1A106A46" w14:paraId="1FB75701" w14:textId="7CCA6F08">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324Z">
                <w:pPr/>
              </w:pPrChange>
            </w:pPr>
            <w:ins w:author="Yang, Qi" w:date="2025-03-24T14:33:45.362Z" w:id="1852101944">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899" w:type="dxa"/>
            <w:tcBorders>
              <w:top w:val="nil"/>
              <w:left w:val="nil"/>
              <w:bottom w:val="nil"/>
              <w:right w:val="nil"/>
            </w:tcBorders>
            <w:tcMar>
              <w:top w:w="15" w:type="dxa"/>
              <w:left w:w="15" w:type="dxa"/>
              <w:right w:w="15" w:type="dxa"/>
            </w:tcMar>
            <w:vAlign w:val="bottom"/>
          </w:tcPr>
          <w:p w:rsidR="1A106A46" w:rsidRDefault="1A106A46" w14:paraId="6424D2B6" w14:textId="58B40ED9"/>
        </w:tc>
      </w:tr>
      <w:tr w:rsidR="1A106A46" w:rsidTr="1A106A46" w14:paraId="5A117D86">
        <w:trPr>
          <w:trHeight w:val="330"/>
          <w:ins w:author="Yang, Qi" w:date="2025-03-24T14:33:45.362Z" w16du:dateUtc="2025-03-24T14:33:45.362Z" w:id="772087740"/>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0EC77236" w14:textId="3EF3F5C1">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33:45.326Z">
                <w:pPr/>
              </w:pPrChange>
            </w:pPr>
            <w:ins w:author="Yang, Qi" w:date="2025-03-24T14:33:45.362Z" w:id="1986112561">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substitution.reason</w:t>
              </w:r>
            </w:ins>
          </w:p>
        </w:tc>
        <w:tc>
          <w:tcPr>
            <w:tcW w:w="805" w:type="dxa"/>
            <w:tcBorders>
              <w:top w:val="nil"/>
              <w:left w:val="nil"/>
              <w:bottom w:val="nil"/>
              <w:right w:val="nil"/>
            </w:tcBorders>
            <w:tcMar>
              <w:top w:w="15" w:type="dxa"/>
              <w:left w:w="15" w:type="dxa"/>
              <w:right w:w="15" w:type="dxa"/>
            </w:tcMar>
            <w:vAlign w:val="bottom"/>
          </w:tcPr>
          <w:p w:rsidR="1A106A46" w:rsidRDefault="1A106A46" w14:paraId="431BE1F2" w14:textId="0355DF3F"/>
        </w:tc>
        <w:tc>
          <w:tcPr>
            <w:tcW w:w="4328" w:type="dxa"/>
            <w:tcBorders>
              <w:top w:val="nil"/>
              <w:left w:val="nil"/>
              <w:bottom w:val="nil"/>
              <w:right w:val="nil"/>
            </w:tcBorders>
            <w:tcMar>
              <w:top w:w="15" w:type="dxa"/>
              <w:left w:w="15" w:type="dxa"/>
              <w:right w:w="15" w:type="dxa"/>
            </w:tcMar>
            <w:vAlign w:val="center"/>
          </w:tcPr>
          <w:p w:rsidR="1A106A46" w:rsidP="1A106A46" w:rsidRDefault="1A106A46" w14:paraId="19778130" w14:textId="0D85430E">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327Z">
                <w:pPr/>
              </w:pPrChange>
            </w:pPr>
            <w:ins w:author="Yang, Qi" w:date="2025-03-24T14:33:45.362Z" w:id="417509921">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899" w:type="dxa"/>
            <w:tcBorders>
              <w:top w:val="nil"/>
              <w:left w:val="nil"/>
              <w:bottom w:val="nil"/>
              <w:right w:val="nil"/>
            </w:tcBorders>
            <w:tcMar>
              <w:top w:w="15" w:type="dxa"/>
              <w:left w:w="15" w:type="dxa"/>
              <w:right w:w="15" w:type="dxa"/>
            </w:tcMar>
            <w:vAlign w:val="bottom"/>
          </w:tcPr>
          <w:p w:rsidR="1A106A46" w:rsidRDefault="1A106A46" w14:paraId="27D5B7D3" w14:textId="6CD661D4"/>
        </w:tc>
      </w:tr>
      <w:tr w:rsidR="1A106A46" w:rsidTr="1A106A46" w14:paraId="037EADAE">
        <w:trPr>
          <w:trHeight w:val="330"/>
          <w:ins w:author="Yang, Qi" w:date="2025-03-24T14:33:45.362Z" w16du:dateUtc="2025-03-24T14:33:45.362Z" w:id="1296798255"/>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431803EF" w14:textId="736D1968">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33:45.331Z">
                <w:pPr/>
              </w:pPrChange>
            </w:pPr>
            <w:ins w:author="Yang, Qi" w:date="2025-03-24T14:33:45.362Z" w:id="615831495">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substitution.responsibleParty</w:t>
              </w:r>
            </w:ins>
          </w:p>
        </w:tc>
        <w:tc>
          <w:tcPr>
            <w:tcW w:w="805" w:type="dxa"/>
            <w:tcBorders>
              <w:top w:val="nil"/>
              <w:left w:val="nil"/>
              <w:bottom w:val="nil"/>
              <w:right w:val="nil"/>
            </w:tcBorders>
            <w:tcMar>
              <w:top w:w="15" w:type="dxa"/>
              <w:left w:w="15" w:type="dxa"/>
              <w:right w:w="15" w:type="dxa"/>
            </w:tcMar>
            <w:vAlign w:val="bottom"/>
          </w:tcPr>
          <w:p w:rsidR="1A106A46" w:rsidRDefault="1A106A46" w14:paraId="52718877" w14:textId="39DD8B58"/>
        </w:tc>
        <w:tc>
          <w:tcPr>
            <w:tcW w:w="4328" w:type="dxa"/>
            <w:tcBorders>
              <w:top w:val="nil"/>
              <w:left w:val="nil"/>
              <w:bottom w:val="nil"/>
              <w:right w:val="nil"/>
            </w:tcBorders>
            <w:tcMar>
              <w:top w:w="15" w:type="dxa"/>
              <w:left w:w="15" w:type="dxa"/>
              <w:right w:w="15" w:type="dxa"/>
            </w:tcMar>
            <w:vAlign w:val="center"/>
          </w:tcPr>
          <w:p w:rsidR="1A106A46" w:rsidP="1A106A46" w:rsidRDefault="1A106A46" w14:paraId="6E759FA5" w14:textId="6BDC9ABA">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333Z">
                <w:pPr/>
              </w:pPrChange>
            </w:pPr>
            <w:ins w:author="Yang, Qi" w:date="2025-03-24T14:33:45.362Z" w:id="2117535925">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899" w:type="dxa"/>
            <w:tcBorders>
              <w:top w:val="nil"/>
              <w:left w:val="nil"/>
              <w:bottom w:val="nil"/>
              <w:right w:val="nil"/>
            </w:tcBorders>
            <w:tcMar>
              <w:top w:w="15" w:type="dxa"/>
              <w:left w:w="15" w:type="dxa"/>
              <w:right w:w="15" w:type="dxa"/>
            </w:tcMar>
            <w:vAlign w:val="bottom"/>
          </w:tcPr>
          <w:p w:rsidR="1A106A46" w:rsidRDefault="1A106A46" w14:paraId="29650415" w14:textId="36E85416"/>
        </w:tc>
      </w:tr>
      <w:tr w:rsidR="1A106A46" w:rsidTr="1A106A46" w14:paraId="71C32551">
        <w:trPr>
          <w:trHeight w:val="330"/>
          <w:ins w:author="Yang, Qi" w:date="2025-03-24T14:33:45.363Z" w16du:dateUtc="2025-03-24T14:33:45.363Z" w:id="4104585"/>
        </w:trPr>
        <w:tc>
          <w:tcPr>
            <w:tcW w:w="1778" w:type="dxa"/>
            <w:tcBorders>
              <w:top w:val="nil"/>
              <w:left w:val="nil"/>
              <w:bottom w:val="nil"/>
              <w:right w:val="nil"/>
            </w:tcBorders>
            <w:tcMar>
              <w:top w:w="15" w:type="dxa"/>
              <w:left w:w="15" w:type="dxa"/>
              <w:right w:w="15" w:type="dxa"/>
            </w:tcMar>
            <w:vAlign w:val="bottom"/>
          </w:tcPr>
          <w:p w:rsidR="1A106A46" w:rsidP="1A106A46" w:rsidRDefault="1A106A46" w14:paraId="1A062077" w14:textId="1A38D3FB">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lang w:val="en-US"/>
              </w:rPr>
              <w:pPrChange w:author="Yang, Qi" w:date="2025-03-24T14:33:45.335Z">
                <w:pPr/>
              </w:pPrChange>
            </w:pPr>
            <w:ins w:author="Yang, Qi" w:date="2025-03-24T14:33:45.363Z" w:id="304809073">
              <w:r w:rsidRPr="1A106A46" w:rsidR="1A106A46">
                <w:rPr>
                  <w:rFonts w:ascii="Calibri" w:hAnsi="Calibri" w:eastAsia="Calibri" w:cs="Calibri"/>
                  <w:b w:val="0"/>
                  <w:bCs w:val="0"/>
                  <w:i w:val="0"/>
                  <w:iCs w:val="0"/>
                  <w:strike w:val="0"/>
                  <w:dstrike w:val="0"/>
                  <w:color w:val="000000" w:themeColor="text1" w:themeTint="FF" w:themeShade="FF"/>
                  <w:sz w:val="22"/>
                  <w:szCs w:val="22"/>
                  <w:u w:val="none"/>
                  <w:lang w:val="en-US"/>
                </w:rPr>
                <w:t>eventHistory</w:t>
              </w:r>
            </w:ins>
          </w:p>
        </w:tc>
        <w:tc>
          <w:tcPr>
            <w:tcW w:w="805" w:type="dxa"/>
            <w:tcBorders>
              <w:top w:val="nil"/>
              <w:left w:val="nil"/>
              <w:bottom w:val="nil"/>
              <w:right w:val="nil"/>
            </w:tcBorders>
            <w:tcMar>
              <w:top w:w="15" w:type="dxa"/>
              <w:left w:w="15" w:type="dxa"/>
              <w:right w:w="15" w:type="dxa"/>
            </w:tcMar>
            <w:vAlign w:val="bottom"/>
          </w:tcPr>
          <w:p w:rsidR="1A106A46" w:rsidRDefault="1A106A46" w14:paraId="1BE3D9E9" w14:textId="4B168C98"/>
        </w:tc>
        <w:tc>
          <w:tcPr>
            <w:tcW w:w="4328" w:type="dxa"/>
            <w:tcBorders>
              <w:top w:val="nil"/>
              <w:left w:val="nil"/>
              <w:bottom w:val="nil"/>
              <w:right w:val="nil"/>
            </w:tcBorders>
            <w:tcMar>
              <w:top w:w="15" w:type="dxa"/>
              <w:left w:w="15" w:type="dxa"/>
              <w:right w:w="15" w:type="dxa"/>
            </w:tcMar>
            <w:vAlign w:val="center"/>
          </w:tcPr>
          <w:p w:rsidR="1A106A46" w:rsidP="1A106A46" w:rsidRDefault="1A106A46" w14:paraId="2D10F9E5" w14:textId="03325154">
            <w:pPr>
              <w:spacing w:before="0" w:beforeAutospacing="off" w:after="0" w:afterAutospacing="off"/>
              <w:rPr>
                <w:rFonts w:ascii="Calibri" w:hAnsi="Calibri" w:eastAsia="Calibri" w:cs="Calibri"/>
                <w:b w:val="0"/>
                <w:bCs w:val="0"/>
                <w:i w:val="0"/>
                <w:iCs w:val="0"/>
                <w:strike w:val="0"/>
                <w:dstrike w:val="0"/>
                <w:color w:val="000000" w:themeColor="text1" w:themeTint="FF" w:themeShade="FF"/>
                <w:sz w:val="22"/>
                <w:szCs w:val="22"/>
                <w:u w:val="none"/>
              </w:rPr>
              <w:pPrChange w:author="Yang, Qi" w:date="2025-03-24T14:33:45.338Z">
                <w:pPr/>
              </w:pPrChange>
            </w:pPr>
            <w:ins w:author="Yang, Qi" w:date="2025-03-24T14:33:45.363Z" w:id="1915848244">
              <w:r w:rsidRPr="1A106A46" w:rsidR="1A106A46">
                <w:rPr>
                  <w:rFonts w:ascii="Calibri" w:hAnsi="Calibri" w:eastAsia="Calibri" w:cs="Calibri"/>
                  <w:b w:val="0"/>
                  <w:bCs w:val="0"/>
                  <w:i w:val="0"/>
                  <w:iCs w:val="0"/>
                  <w:strike w:val="0"/>
                  <w:dstrike w:val="0"/>
                  <w:color w:val="000000" w:themeColor="text1" w:themeTint="FF" w:themeShade="FF"/>
                  <w:sz w:val="22"/>
                  <w:szCs w:val="22"/>
                  <w:u w:val="none"/>
                </w:rPr>
                <w:t xml:space="preserve">Do not load into OMOP CDM </w:t>
              </w:r>
            </w:ins>
          </w:p>
        </w:tc>
        <w:tc>
          <w:tcPr>
            <w:tcW w:w="2899" w:type="dxa"/>
            <w:tcBorders>
              <w:top w:val="nil"/>
              <w:left w:val="nil"/>
              <w:bottom w:val="nil"/>
              <w:right w:val="nil"/>
            </w:tcBorders>
            <w:tcMar>
              <w:top w:w="15" w:type="dxa"/>
              <w:left w:w="15" w:type="dxa"/>
              <w:right w:w="15" w:type="dxa"/>
            </w:tcMar>
            <w:vAlign w:val="bottom"/>
          </w:tcPr>
          <w:p w:rsidR="1A106A46" w:rsidRDefault="1A106A46" w14:paraId="22CE37BF" w14:textId="5F6C0043"/>
        </w:tc>
      </w:tr>
    </w:tbl>
    <w:p w:rsidR="1A106A46" w:rsidRDefault="1A106A46" w14:paraId="50253D09" w14:textId="7E487F81">
      <w:pPr>
        <w:rPr>
          <w:ins w:author="Yang, Qi" w:date="2025-03-24T14:51:07.873Z" w16du:dateUtc="2025-03-24T14:51:07.873Z" w:id="332824192"/>
        </w:rPr>
      </w:pPr>
    </w:p>
    <w:p w:rsidR="1A106A46" w:rsidRDefault="1A106A46" w14:paraId="75004A0F" w14:textId="380BCFE2">
      <w:pPr>
        <w:rPr>
          <w:ins w:author="Yang, Qi" w:date="2025-03-24T14:49:27.52Z" w16du:dateUtc="2025-03-24T14:49:27.52Z" w:id="314952237"/>
        </w:rPr>
      </w:pPr>
    </w:p>
    <w:p w:rsidR="1A106A46" w:rsidP="1A106A46" w:rsidRDefault="1A106A46" w14:paraId="77CF894D" w14:textId="74366265">
      <w:pPr>
        <w:pStyle w:val="ListParagraph"/>
        <w:numPr>
          <w:ilvl w:val="0"/>
          <w:numId w:val="24"/>
        </w:numPr>
        <w:rPr>
          <w:lang w:val="en-US"/>
        </w:rPr>
      </w:pPr>
      <w:r w:rsidRPr="1A106A46" w:rsidR="1A106A46">
        <w:rPr>
          <w:lang w:val="en-US"/>
        </w:rPr>
        <w:t>FHIR Medication</w:t>
      </w:r>
      <w:r w:rsidRPr="1A106A46" w:rsidR="42FF0976">
        <w:rPr>
          <w:lang w:val="en-US"/>
        </w:rPr>
        <w:t>Statement</w:t>
      </w:r>
      <w:r w:rsidRPr="1A106A46" w:rsidR="1A106A46">
        <w:rPr>
          <w:lang w:val="en-US"/>
        </w:rPr>
        <w:t xml:space="preserve"> Patterns &lt;</w:t>
      </w:r>
      <w:r w:rsidRPr="1A106A46" w:rsidR="1A106A46">
        <w:rPr>
          <w:highlight w:val="yellow"/>
          <w:lang w:val="en-US"/>
        </w:rPr>
        <w:t>WIP to be continued</w:t>
      </w:r>
      <w:r w:rsidRPr="1A106A46" w:rsidR="1A106A46">
        <w:rPr>
          <w:lang w:val="en-US"/>
        </w:rPr>
        <w:t>&gt;</w:t>
      </w:r>
    </w:p>
    <w:p w:rsidR="1A106A46" w:rsidP="1A106A46" w:rsidRDefault="1A106A46" w14:paraId="3D6997C8" w14:textId="48796067">
      <w:pPr>
        <w:rPr>
          <w:b w:val="1"/>
          <w:bCs w:val="1"/>
        </w:rPr>
      </w:pPr>
      <w:r w:rsidRPr="1A106A46" w:rsidR="1A106A46">
        <w:rPr>
          <w:b w:val="1"/>
          <w:bCs w:val="1"/>
        </w:rPr>
        <w:t>Pattern Description:</w:t>
      </w:r>
    </w:p>
    <w:p w:rsidR="72669C81" w:rsidP="1A106A46" w:rsidRDefault="72669C81" w14:paraId="3706B712" w14:textId="767E6E46">
      <w:pPr>
        <w:rPr>
          <w:rFonts w:ascii="Verdana" w:hAnsi="Verdana" w:eastAsia="Verdana" w:cs="Verdana"/>
          <w:b w:val="0"/>
          <w:bCs w:val="0"/>
          <w:i w:val="0"/>
          <w:iCs w:val="0"/>
          <w:caps w:val="0"/>
          <w:smallCaps w:val="0"/>
          <w:noProof w:val="0"/>
          <w:color w:val="333333"/>
          <w:sz w:val="18"/>
          <w:szCs w:val="18"/>
          <w:lang w:val="en-US"/>
        </w:rPr>
      </w:pPr>
      <w:r w:rsidRPr="1A106A46" w:rsidR="72669C81">
        <w:rPr>
          <w:rFonts w:ascii="Verdana" w:hAnsi="Verdana" w:eastAsia="Verdana" w:cs="Verdana"/>
          <w:b w:val="0"/>
          <w:bCs w:val="0"/>
          <w:i w:val="0"/>
          <w:iCs w:val="0"/>
          <w:caps w:val="0"/>
          <w:smallCaps w:val="0"/>
          <w:noProof w:val="0"/>
          <w:color w:val="333333"/>
          <w:sz w:val="18"/>
          <w:szCs w:val="18"/>
          <w:lang w:val="en-US"/>
        </w:rPr>
        <w:t xml:space="preserve">A </w:t>
      </w:r>
      <w:r w:rsidRPr="1A106A46" w:rsidR="72669C81">
        <w:rPr>
          <w:rFonts w:ascii="Verdana" w:hAnsi="Verdana" w:eastAsia="Verdana" w:cs="Verdana"/>
          <w:b w:val="0"/>
          <w:bCs w:val="0"/>
          <w:i w:val="0"/>
          <w:iCs w:val="0"/>
          <w:caps w:val="0"/>
          <w:smallCaps w:val="0"/>
          <w:noProof w:val="0"/>
          <w:color w:val="333333"/>
          <w:sz w:val="18"/>
          <w:szCs w:val="18"/>
          <w:lang w:val="en-US"/>
        </w:rPr>
        <w:t>medicationstatement</w:t>
      </w:r>
      <w:r w:rsidRPr="1A106A46" w:rsidR="72669C81">
        <w:rPr>
          <w:rFonts w:ascii="Verdana" w:hAnsi="Verdana" w:eastAsia="Verdana" w:cs="Verdana"/>
          <w:b w:val="0"/>
          <w:bCs w:val="0"/>
          <w:i w:val="0"/>
          <w:iCs w:val="0"/>
          <w:caps w:val="0"/>
          <w:smallCaps w:val="0"/>
          <w:noProof w:val="0"/>
          <w:color w:val="333333"/>
          <w:sz w:val="18"/>
          <w:szCs w:val="18"/>
          <w:lang w:val="en-US"/>
        </w:rPr>
        <w:t xml:space="preserve"> is often, if not always, less specific. There is no required date/time when the medication was administered, in fact we only know that a source has reported the patient is taking this medication, where details such as time, quantity, or rate or even medication product may be incomplete or missing or less precise. As </w:t>
      </w:r>
      <w:r w:rsidRPr="1A106A46" w:rsidR="72669C81">
        <w:rPr>
          <w:rFonts w:ascii="Verdana" w:hAnsi="Verdana" w:eastAsia="Verdana" w:cs="Verdana"/>
          <w:b w:val="0"/>
          <w:bCs w:val="0"/>
          <w:i w:val="0"/>
          <w:iCs w:val="0"/>
          <w:caps w:val="0"/>
          <w:smallCaps w:val="0"/>
          <w:noProof w:val="0"/>
          <w:color w:val="333333"/>
          <w:sz w:val="18"/>
          <w:szCs w:val="18"/>
          <w:lang w:val="en-US"/>
        </w:rPr>
        <w:t>stated</w:t>
      </w:r>
      <w:r w:rsidRPr="1A106A46" w:rsidR="72669C81">
        <w:rPr>
          <w:rFonts w:ascii="Verdana" w:hAnsi="Verdana" w:eastAsia="Verdana" w:cs="Verdana"/>
          <w:b w:val="0"/>
          <w:bCs w:val="0"/>
          <w:i w:val="0"/>
          <w:iCs w:val="0"/>
          <w:caps w:val="0"/>
          <w:smallCaps w:val="0"/>
          <w:noProof w:val="0"/>
          <w:color w:val="333333"/>
          <w:sz w:val="18"/>
          <w:szCs w:val="18"/>
          <w:lang w:val="en-US"/>
        </w:rPr>
        <w:t xml:space="preserve"> earlier, the Medication Statement information may come from the patient's memory, from a prescription bottle or from a list of medications the patient, clinician or other party maintains.</w:t>
      </w:r>
      <w:ins w:author="Yang, Qi" w:date="2025-03-24T14:54:59.341Z" w:id="1731673087">
        <w:r w:rsidRPr="1A106A46" w:rsidR="72669C81">
          <w:rPr>
            <w:rFonts w:ascii="Verdana" w:hAnsi="Verdana" w:eastAsia="Verdana" w:cs="Verdana"/>
            <w:b w:val="0"/>
            <w:bCs w:val="0"/>
            <w:i w:val="0"/>
            <w:iCs w:val="0"/>
            <w:caps w:val="0"/>
            <w:smallCaps w:val="0"/>
            <w:noProof w:val="0"/>
            <w:color w:val="333333"/>
            <w:sz w:val="18"/>
            <w:szCs w:val="18"/>
            <w:lang w:val="en-US"/>
          </w:rPr>
          <w:t xml:space="preserve">  </w:t>
        </w:r>
      </w:ins>
      <w:ins w:author="Yang, Qi" w:date="2025-03-24T14:55:50.529Z" w:id="103302197">
        <w:r w:rsidRPr="1A106A46" w:rsidR="72669C81">
          <w:rPr>
            <w:rFonts w:ascii="Verdana" w:hAnsi="Verdana" w:eastAsia="Verdana" w:cs="Verdana"/>
            <w:b w:val="0"/>
            <w:bCs w:val="0"/>
            <w:i w:val="0"/>
            <w:iCs w:val="0"/>
            <w:caps w:val="0"/>
            <w:smallCaps w:val="0"/>
            <w:noProof w:val="0"/>
            <w:color w:val="333333"/>
            <w:sz w:val="18"/>
            <w:szCs w:val="18"/>
            <w:lang w:val="en-US"/>
          </w:rPr>
          <w:t xml:space="preserve">Due to this nature of this FHIR </w:t>
        </w:r>
        <w:r w:rsidRPr="1A106A46" w:rsidR="72669C81">
          <w:rPr>
            <w:rFonts w:ascii="Verdana" w:hAnsi="Verdana" w:eastAsia="Verdana" w:cs="Verdana"/>
            <w:b w:val="0"/>
            <w:bCs w:val="0"/>
            <w:i w:val="0"/>
            <w:iCs w:val="0"/>
            <w:caps w:val="0"/>
            <w:smallCaps w:val="0"/>
            <w:noProof w:val="0"/>
            <w:color w:val="333333"/>
            <w:sz w:val="18"/>
            <w:szCs w:val="18"/>
            <w:lang w:val="en-US"/>
          </w:rPr>
          <w:t>resouce</w:t>
        </w:r>
        <w:r w:rsidRPr="1A106A46" w:rsidR="72669C81">
          <w:rPr>
            <w:rFonts w:ascii="Verdana" w:hAnsi="Verdana" w:eastAsia="Verdana" w:cs="Verdana"/>
            <w:b w:val="0"/>
            <w:bCs w:val="0"/>
            <w:i w:val="0"/>
            <w:iCs w:val="0"/>
            <w:caps w:val="0"/>
            <w:smallCaps w:val="0"/>
            <w:noProof w:val="0"/>
            <w:color w:val="333333"/>
            <w:sz w:val="18"/>
            <w:szCs w:val="18"/>
            <w:lang w:val="en-US"/>
          </w:rPr>
          <w:t xml:space="preserve">, these </w:t>
        </w:r>
        <w:r w:rsidRPr="1A106A46" w:rsidR="00BDAD24">
          <w:rPr>
            <w:rFonts w:ascii="Verdana" w:hAnsi="Verdana" w:eastAsia="Verdana" w:cs="Verdana"/>
            <w:b w:val="0"/>
            <w:bCs w:val="0"/>
            <w:i w:val="0"/>
            <w:iCs w:val="0"/>
            <w:caps w:val="0"/>
            <w:smallCaps w:val="0"/>
            <w:noProof w:val="0"/>
            <w:color w:val="333333"/>
            <w:sz w:val="18"/>
            <w:szCs w:val="18"/>
            <w:lang w:val="en-US"/>
          </w:rPr>
          <w:t xml:space="preserve">data </w:t>
        </w:r>
        <w:r w:rsidRPr="1A106A46" w:rsidR="00BDAD24">
          <w:rPr>
            <w:rFonts w:ascii="Verdana" w:hAnsi="Verdana" w:eastAsia="Verdana" w:cs="Verdana"/>
            <w:b w:val="0"/>
            <w:bCs w:val="0"/>
            <w:i w:val="0"/>
            <w:iCs w:val="0"/>
            <w:caps w:val="0"/>
            <w:smallCaps w:val="0"/>
            <w:noProof w:val="0"/>
            <w:color w:val="333333"/>
            <w:sz w:val="18"/>
            <w:szCs w:val="18"/>
            <w:lang w:val="en-US"/>
          </w:rPr>
          <w:t>is</w:t>
        </w:r>
        <w:r w:rsidRPr="1A106A46" w:rsidR="00BDAD24">
          <w:rPr>
            <w:rFonts w:ascii="Verdana" w:hAnsi="Verdana" w:eastAsia="Verdana" w:cs="Verdana"/>
            <w:b w:val="0"/>
            <w:bCs w:val="0"/>
            <w:i w:val="0"/>
            <w:iCs w:val="0"/>
            <w:caps w:val="0"/>
            <w:smallCaps w:val="0"/>
            <w:noProof w:val="0"/>
            <w:color w:val="333333"/>
            <w:sz w:val="18"/>
            <w:szCs w:val="18"/>
            <w:lang w:val="en-US"/>
          </w:rPr>
          <w:t xml:space="preserve"> most likely </w:t>
        </w:r>
        <w:r w:rsidRPr="1A106A46" w:rsidR="00BDAD24">
          <w:rPr>
            <w:rFonts w:ascii="Verdana" w:hAnsi="Verdana" w:eastAsia="Verdana" w:cs="Verdana"/>
            <w:b w:val="0"/>
            <w:bCs w:val="0"/>
            <w:i w:val="0"/>
            <w:iCs w:val="0"/>
            <w:caps w:val="0"/>
            <w:smallCaps w:val="0"/>
            <w:noProof w:val="0"/>
            <w:color w:val="333333"/>
            <w:sz w:val="18"/>
            <w:szCs w:val="18"/>
            <w:lang w:val="en-US"/>
          </w:rPr>
          <w:t>go</w:t>
        </w:r>
        <w:r w:rsidRPr="1A106A46" w:rsidR="00BDAD24">
          <w:rPr>
            <w:rFonts w:ascii="Verdana" w:hAnsi="Verdana" w:eastAsia="Verdana" w:cs="Verdana"/>
            <w:b w:val="0"/>
            <w:bCs w:val="0"/>
            <w:i w:val="0"/>
            <w:iCs w:val="0"/>
            <w:caps w:val="0"/>
            <w:smallCaps w:val="0"/>
            <w:noProof w:val="0"/>
            <w:color w:val="333333"/>
            <w:sz w:val="18"/>
            <w:szCs w:val="18"/>
            <w:lang w:val="en-US"/>
          </w:rPr>
          <w:t xml:space="preserve"> to OMOP Observation table</w:t>
        </w:r>
      </w:ins>
      <w:ins w:author="Yang, Qi" w:date="2025-03-24T14:56:08.13Z" w:id="386321576">
        <w:r w:rsidRPr="1A106A46" w:rsidR="00BDAD24">
          <w:rPr>
            <w:rFonts w:ascii="Verdana" w:hAnsi="Verdana" w:eastAsia="Verdana" w:cs="Verdana"/>
            <w:b w:val="0"/>
            <w:bCs w:val="0"/>
            <w:i w:val="0"/>
            <w:iCs w:val="0"/>
            <w:caps w:val="0"/>
            <w:smallCaps w:val="0"/>
            <w:noProof w:val="0"/>
            <w:color w:val="333333"/>
            <w:sz w:val="18"/>
            <w:szCs w:val="18"/>
            <w:lang w:val="en-US"/>
          </w:rPr>
          <w:t xml:space="preserve">, </w:t>
        </w:r>
      </w:ins>
    </w:p>
    <w:p w:rsidR="1A106A46" w:rsidP="1A106A46" w:rsidRDefault="1A106A46" w14:paraId="4B95AF84" w14:textId="62807D55">
      <w:pPr>
        <w:pStyle w:val="Normal"/>
        <w:rPr>
          <w:rFonts w:ascii="Segoe UI" w:hAnsi="Segoe UI" w:eastAsia="Segoe UI" w:cs="Segoe UI"/>
          <w:b w:val="0"/>
          <w:bCs w:val="0"/>
          <w:i w:val="0"/>
          <w:iCs w:val="0"/>
          <w:caps w:val="0"/>
          <w:smallCaps w:val="0"/>
          <w:noProof w:val="0"/>
          <w:color w:val="242424"/>
          <w:sz w:val="21"/>
          <w:szCs w:val="21"/>
          <w:lang w:val="en-US"/>
        </w:rPr>
      </w:pPr>
    </w:p>
    <w:p w:rsidR="16A7038F" w:rsidP="1A106A46" w:rsidRDefault="16A7038F" w14:paraId="6A801729" w14:textId="49EAC0E9">
      <w:pPr>
        <w:pStyle w:val="Normal"/>
        <w:rPr>
          <w:lang w:val="en-US"/>
        </w:rPr>
      </w:pPr>
      <w:r w:rsidRPr="1A106A46" w:rsidR="16A7038F">
        <w:rPr>
          <w:lang w:val="en-US"/>
        </w:rPr>
        <w:t>Observation_type_concept_id</w:t>
      </w:r>
      <w:r w:rsidRPr="1A106A46" w:rsidR="16A7038F">
        <w:rPr>
          <w:lang w:val="en-US"/>
        </w:rPr>
        <w:t xml:space="preserve"> can be any of the following or something else</w:t>
      </w:r>
    </w:p>
    <w:p w:rsidR="78D9A0DD" w:rsidP="1A106A46" w:rsidRDefault="78D9A0DD" w14:paraId="147DF661" w14:textId="40B0B974">
      <w:pPr>
        <w:pStyle w:val="Normal"/>
        <w:ind w:left="432" w:right="432"/>
        <w:rPr>
          <w:lang w:val="en-US"/>
        </w:rPr>
      </w:pPr>
      <w:r w:rsidRPr="1A106A46" w:rsidR="78D9A0DD">
        <w:rPr>
          <w:lang w:val="en-US"/>
        </w:rPr>
        <w:t>32862</w:t>
      </w:r>
      <w:r>
        <w:tab/>
      </w:r>
      <w:r w:rsidRPr="1A106A46" w:rsidR="78D9A0DD">
        <w:rPr>
          <w:lang w:val="en-US"/>
        </w:rPr>
        <w:t>Patient filled survey</w:t>
      </w:r>
    </w:p>
    <w:p w:rsidR="78D9A0DD" w:rsidP="1A106A46" w:rsidRDefault="78D9A0DD" w14:paraId="73D76296" w14:textId="135ED2AD">
      <w:pPr>
        <w:pStyle w:val="Normal"/>
        <w:ind w:left="432" w:right="432"/>
        <w:rPr>
          <w:lang w:val="en-US"/>
        </w:rPr>
        <w:pPrChange w:author="Yang, Qi" w:date="2025-03-24T15:03:38.138Z">
          <w:pPr/>
        </w:pPrChange>
      </w:pPr>
      <w:r w:rsidRPr="1A106A46" w:rsidR="78D9A0DD">
        <w:rPr>
          <w:lang w:val="en-US"/>
        </w:rPr>
        <w:t xml:space="preserve"> </w:t>
      </w:r>
      <w:r w:rsidRPr="1A106A46" w:rsidR="78D9A0DD">
        <w:rPr>
          <w:lang w:val="en-US"/>
        </w:rPr>
        <w:t>32865</w:t>
      </w:r>
      <w:r>
        <w:tab/>
      </w:r>
      <w:r w:rsidRPr="1A106A46" w:rsidR="78D9A0DD">
        <w:rPr>
          <w:lang w:val="en-US"/>
        </w:rPr>
        <w:t>Patient self-report</w:t>
      </w:r>
    </w:p>
    <w:p w:rsidR="78D9A0DD" w:rsidP="1A106A46" w:rsidRDefault="78D9A0DD" w14:paraId="662EA4DC" w14:textId="426ABBBF">
      <w:pPr>
        <w:pStyle w:val="Normal"/>
        <w:ind w:left="432" w:right="432"/>
        <w:rPr>
          <w:lang w:val="en-US"/>
        </w:rPr>
        <w:pPrChange w:author="Yang, Qi" w:date="2025-03-24T15:03:38.138Z">
          <w:pPr/>
        </w:pPrChange>
      </w:pPr>
      <w:r w:rsidRPr="1A106A46" w:rsidR="78D9A0DD">
        <w:rPr>
          <w:lang w:val="en-US"/>
        </w:rPr>
        <w:t xml:space="preserve"> </w:t>
      </w:r>
      <w:r w:rsidRPr="1A106A46" w:rsidR="78D9A0DD">
        <w:rPr>
          <w:lang w:val="en-US"/>
        </w:rPr>
        <w:t>32879</w:t>
      </w:r>
      <w:r>
        <w:tab/>
      </w:r>
      <w:r w:rsidRPr="1A106A46" w:rsidR="78D9A0DD">
        <w:rPr>
          <w:lang w:val="en-US"/>
        </w:rPr>
        <w:t>Registry</w:t>
      </w:r>
    </w:p>
    <w:p w:rsidR="78D9A0DD" w:rsidP="1A106A46" w:rsidRDefault="78D9A0DD" w14:paraId="70CDFD30" w14:textId="6D4FD658">
      <w:pPr>
        <w:pStyle w:val="Normal"/>
        <w:ind w:left="432" w:right="432"/>
        <w:pPrChange w:author="Yang, Qi" w:date="2025-03-24T15:03:38.138Z">
          <w:pPr/>
        </w:pPrChange>
      </w:pPr>
      <w:r w:rsidRPr="1A106A46" w:rsidR="78D9A0DD">
        <w:rPr>
          <w:lang w:val="en-US"/>
        </w:rPr>
        <w:t xml:space="preserve"> </w:t>
      </w:r>
      <w:r w:rsidRPr="1A106A46" w:rsidR="78D9A0DD">
        <w:rPr>
          <w:lang w:val="en-US"/>
        </w:rPr>
        <w:t>32883</w:t>
      </w:r>
      <w:r>
        <w:tab/>
      </w:r>
      <w:r w:rsidRPr="1A106A46" w:rsidR="78D9A0DD">
        <w:rPr>
          <w:lang w:val="en-US"/>
        </w:rPr>
        <w:t>Survey</w:t>
      </w:r>
      <w:r w:rsidRPr="1A106A46" w:rsidR="1A106A46">
        <w:rPr>
          <w:b w:val="1"/>
          <w:bCs w:val="1"/>
        </w:rPr>
        <w:t>E</w:t>
      </w:r>
    </w:p>
    <w:p w:rsidR="1A106A46" w:rsidP="1A106A46" w:rsidRDefault="1A106A46" w14:paraId="6363023A" w14:textId="637C803B">
      <w:pPr>
        <w:pStyle w:val="Normal"/>
        <w:ind w:left="432" w:right="432"/>
        <w:rPr>
          <w:b w:val="1"/>
          <w:bCs w:val="1"/>
        </w:rPr>
      </w:pPr>
    </w:p>
    <w:p w:rsidR="5D02A6F4" w:rsidP="1A106A46" w:rsidRDefault="5D02A6F4" w14:paraId="32C4A367" w14:textId="5A41D0B7">
      <w:pPr>
        <w:pStyle w:val="Normal"/>
        <w:ind w:left="0" w:right="432"/>
      </w:pPr>
      <w:r w:rsidRPr="1A106A46" w:rsidR="5D02A6F4">
        <w:rPr>
          <w:b w:val="1"/>
          <w:bCs w:val="1"/>
        </w:rPr>
        <w:t>E</w:t>
      </w:r>
      <w:r w:rsidRPr="1A106A46" w:rsidR="1A106A46">
        <w:rPr>
          <w:b w:val="1"/>
          <w:bCs w:val="1"/>
        </w:rPr>
        <w:t>xamples:</w:t>
      </w:r>
      <w:r w:rsidR="1A106A46">
        <w:rPr/>
        <w:t xml:space="preserve"> TBD</w:t>
      </w:r>
    </w:p>
    <w:p w:rsidR="1A106A46" w:rsidRDefault="1A106A46" w14:paraId="2D288A54"/>
    <w:p w:rsidR="1A106A46" w:rsidP="1A106A46" w:rsidRDefault="1A106A46" w14:paraId="1C21103B" w14:textId="0F13C728">
      <w:pPr>
        <w:rPr>
          <w:ins w:author="Yang, Qi" w:date="2025-03-24T15:04:13.218Z" w16du:dateUtc="2025-03-24T15:04:13.218Z" w:id="1848580297"/>
          <w:b w:val="1"/>
          <w:bCs w:val="1"/>
        </w:rPr>
      </w:pPr>
      <w:r w:rsidRPr="1A106A46" w:rsidR="1A106A46">
        <w:rPr>
          <w:b w:val="1"/>
          <w:bCs w:val="1"/>
        </w:rPr>
        <w:t>Recommendation Options</w:t>
      </w:r>
    </w:p>
    <w:p w:rsidR="1A106A46" w:rsidP="1A106A46" w:rsidRDefault="1A106A46" w14:paraId="13A2DF0C" w14:textId="2C9473B6">
      <w:pPr>
        <w:rPr>
          <w:b w:val="1"/>
          <w:bCs w:val="1"/>
        </w:rPr>
      </w:pPr>
    </w:p>
    <w:p w:rsidR="00DB3123" w:rsidP="009D5207" w:rsidRDefault="00000000" w14:paraId="0C608F2D" w14:textId="77777777">
      <w:pPr>
        <w:pStyle w:val="Heading2"/>
        <w:numPr>
          <w:ilvl w:val="1"/>
          <w:numId w:val="14"/>
        </w:numPr>
      </w:pPr>
      <w:bookmarkStart w:name="_Toc180574144" w:id="51"/>
      <w:r>
        <w:lastRenderedPageBreak/>
        <w:t>FHIR ServiceRequest Patterns &lt;</w:t>
      </w:r>
      <w:r>
        <w:rPr>
          <w:highlight w:val="yellow"/>
        </w:rPr>
        <w:t>WIP to be continued</w:t>
      </w:r>
      <w:r>
        <w:t>&gt;</w:t>
      </w:r>
      <w:bookmarkEnd w:id="51"/>
    </w:p>
    <w:p w:rsidR="00DB3123" w:rsidRDefault="00DB3123" w14:paraId="6F61589C" w14:textId="77777777"/>
    <w:p w:rsidRPr="003E7175" w:rsidR="00241E3A" w:rsidP="00241E3A" w:rsidRDefault="00241E3A" w14:paraId="1482E7A6" w14:textId="77777777">
      <w:pPr>
        <w:rPr>
          <w:b/>
          <w:bCs/>
        </w:rPr>
      </w:pPr>
      <w:r w:rsidRPr="003E7175">
        <w:rPr>
          <w:b/>
          <w:bCs/>
        </w:rPr>
        <w:t>Pattern Description:</w:t>
      </w:r>
      <w:r w:rsidRPr="003E7175">
        <w:t xml:space="preserve"> TBD</w:t>
      </w:r>
    </w:p>
    <w:p w:rsidR="00241E3A" w:rsidP="00241E3A" w:rsidRDefault="00241E3A" w14:paraId="7CFD8FC9" w14:textId="77777777"/>
    <w:p w:rsidR="00241E3A" w:rsidP="00241E3A" w:rsidRDefault="00241E3A" w14:paraId="268212F9" w14:textId="77777777">
      <w:r w:rsidRPr="003E7175">
        <w:rPr>
          <w:b/>
          <w:bCs/>
        </w:rPr>
        <w:t>Examples:</w:t>
      </w:r>
      <w:r>
        <w:t xml:space="preserve"> TBD</w:t>
      </w:r>
    </w:p>
    <w:p w:rsidR="00241E3A" w:rsidP="00241E3A" w:rsidRDefault="00241E3A" w14:paraId="671EA529" w14:textId="77777777"/>
    <w:p w:rsidRPr="003E7175" w:rsidR="00241E3A" w:rsidP="00241E3A" w:rsidRDefault="00241E3A" w14:paraId="1DB2F368" w14:textId="77777777">
      <w:pPr>
        <w:rPr>
          <w:b/>
          <w:bCs/>
        </w:rPr>
      </w:pPr>
      <w:r w:rsidRPr="003E7175">
        <w:rPr>
          <w:b/>
          <w:bCs/>
        </w:rPr>
        <w:t>Recommendation Options:</w:t>
      </w:r>
    </w:p>
    <w:p w:rsidR="00241E3A" w:rsidRDefault="00241E3A" w14:paraId="5DDAF9FF" w14:textId="77777777"/>
    <w:p w:rsidR="00DB3123" w:rsidP="009D5207" w:rsidRDefault="00000000" w14:paraId="04913969" w14:textId="77777777">
      <w:pPr>
        <w:pStyle w:val="Heading2"/>
        <w:numPr>
          <w:ilvl w:val="1"/>
          <w:numId w:val="14"/>
        </w:numPr>
      </w:pPr>
      <w:bookmarkStart w:name="_Toc180574145" w:id="52"/>
      <w:r>
        <w:t>FHIR Procedure Patterns &lt;</w:t>
      </w:r>
      <w:r>
        <w:rPr>
          <w:highlight w:val="yellow"/>
        </w:rPr>
        <w:t>WIP to be continued</w:t>
      </w:r>
      <w:r>
        <w:t>&gt;</w:t>
      </w:r>
      <w:bookmarkEnd w:id="52"/>
    </w:p>
    <w:p w:rsidR="00DB3123" w:rsidRDefault="00DB3123" w14:paraId="52541170" w14:textId="77777777"/>
    <w:p w:rsidR="00DB3123" w:rsidRDefault="00DB3123" w14:paraId="7E2DDA8A" w14:textId="77777777"/>
    <w:p w:rsidR="00DB3123" w:rsidRDefault="00DB3123" w14:paraId="4025CCB4" w14:textId="77777777"/>
    <w:p w:rsidR="00DB3123" w:rsidP="009D5207" w:rsidRDefault="00000000" w14:paraId="052AF6E0" w14:textId="77777777">
      <w:pPr>
        <w:pStyle w:val="Heading1"/>
        <w:numPr>
          <w:ilvl w:val="0"/>
          <w:numId w:val="14"/>
        </w:numPr>
      </w:pPr>
      <w:bookmarkStart w:name="_Toc180574146" w:id="53"/>
      <w:r>
        <w:t>Advanced Mapping Challenges</w:t>
      </w:r>
      <w:bookmarkEnd w:id="53"/>
    </w:p>
    <w:p w:rsidR="00DB3123" w:rsidP="009D5207" w:rsidRDefault="00000000" w14:paraId="5C4DAEEA" w14:textId="77777777">
      <w:pPr>
        <w:pStyle w:val="Heading2"/>
        <w:numPr>
          <w:ilvl w:val="1"/>
          <w:numId w:val="14"/>
        </w:numPr>
      </w:pPr>
      <w:bookmarkStart w:name="_Toc180574147" w:id="54"/>
      <w:r>
        <w:t>Handling complex mapping scenarios</w:t>
      </w:r>
      <w:bookmarkEnd w:id="54"/>
    </w:p>
    <w:p w:rsidR="00DB3123" w:rsidRDefault="00DB3123" w14:paraId="2B3C220C" w14:textId="77777777"/>
    <w:p w:rsidR="00DB3123" w:rsidP="009D5207" w:rsidRDefault="00000000" w14:paraId="3CF2F46F" w14:textId="77777777">
      <w:pPr>
        <w:pStyle w:val="Heading3"/>
        <w:numPr>
          <w:ilvl w:val="2"/>
          <w:numId w:val="14"/>
        </w:numPr>
      </w:pPr>
      <w:bookmarkStart w:name="_Toc180574148" w:id="55"/>
      <w:r>
        <w:t>Bidirectional Transformations</w:t>
      </w:r>
      <w:bookmarkEnd w:id="55"/>
    </w:p>
    <w:p w:rsidR="00DB3123" w:rsidRDefault="00DB3123" w14:paraId="4F982A81" w14:textId="77777777"/>
    <w:p w:rsidR="00DB3123" w:rsidP="009D5207" w:rsidRDefault="00000000" w14:paraId="1BA36B16" w14:textId="77777777">
      <w:pPr>
        <w:pStyle w:val="Heading3"/>
        <w:numPr>
          <w:ilvl w:val="2"/>
          <w:numId w:val="14"/>
        </w:numPr>
      </w:pPr>
      <w:bookmarkStart w:name="_Toc180574149" w:id="56"/>
      <w:r>
        <w:t>Rare Data Elements</w:t>
      </w:r>
      <w:bookmarkEnd w:id="56"/>
    </w:p>
    <w:p w:rsidR="00DB3123" w:rsidRDefault="00DB3123" w14:paraId="674FE4C3" w14:textId="77777777"/>
    <w:p w:rsidR="00DB3123" w:rsidP="009D5207" w:rsidRDefault="00000000" w14:paraId="7F07E866" w14:textId="75FA4C90">
      <w:pPr>
        <w:pStyle w:val="Heading2"/>
        <w:numPr>
          <w:ilvl w:val="1"/>
          <w:numId w:val="14"/>
        </w:numPr>
      </w:pPr>
      <w:bookmarkStart w:name="_Toc180574150" w:id="57"/>
      <w:r>
        <w:t>Managing discrepancies</w:t>
      </w:r>
      <w:r w:rsidR="00C7149A">
        <w:t xml:space="preserve"> &lt;</w:t>
      </w:r>
      <w:r w:rsidR="00C7149A">
        <w:rPr>
          <w:highlight w:val="yellow"/>
        </w:rPr>
        <w:t>WIP to be continued</w:t>
      </w:r>
      <w:r w:rsidR="00C7149A">
        <w:t>&gt;</w:t>
      </w:r>
      <w:bookmarkEnd w:id="57"/>
    </w:p>
    <w:p w:rsidR="00DB3123" w:rsidRDefault="00DB3123" w14:paraId="6D6B8FE8" w14:textId="1E582248"/>
    <w:p w:rsidR="00DB3123" w:rsidP="009D5207" w:rsidRDefault="00000000" w14:paraId="527CA50D" w14:textId="33206129">
      <w:pPr>
        <w:pStyle w:val="Heading2"/>
        <w:numPr>
          <w:ilvl w:val="1"/>
          <w:numId w:val="14"/>
        </w:numPr>
      </w:pPr>
      <w:bookmarkStart w:name="_Toc180574151" w:id="58"/>
      <w:r>
        <w:t>Maintaining data fidelity</w:t>
      </w:r>
      <w:r w:rsidR="00C7149A">
        <w:t xml:space="preserve"> &lt;</w:t>
      </w:r>
      <w:r w:rsidR="00C7149A">
        <w:rPr>
          <w:highlight w:val="yellow"/>
        </w:rPr>
        <w:t>WIP to be continued</w:t>
      </w:r>
      <w:r w:rsidR="00C7149A">
        <w:t>&gt;</w:t>
      </w:r>
      <w:bookmarkEnd w:id="58"/>
    </w:p>
    <w:p w:rsidR="00DB3123" w:rsidRDefault="00DB3123" w14:paraId="12D4C19C" w14:textId="7C3C318A"/>
    <w:p w:rsidR="00DB3123" w:rsidP="009D5207" w:rsidRDefault="00000000" w14:paraId="301B0909" w14:textId="00A3164C">
      <w:pPr>
        <w:pStyle w:val="Heading1"/>
        <w:numPr>
          <w:ilvl w:val="0"/>
          <w:numId w:val="14"/>
        </w:numPr>
      </w:pPr>
      <w:bookmarkStart w:name="_Toc180574152" w:id="59"/>
      <w:r>
        <w:lastRenderedPageBreak/>
        <w:t>Ongoing Updates and Community Contributions</w:t>
      </w:r>
      <w:bookmarkEnd w:id="59"/>
    </w:p>
    <w:p w:rsidR="00D262E3" w:rsidRDefault="00000000" w14:paraId="495CD214" w14:textId="77777777">
      <w:r>
        <w:t>The cookbook</w:t>
      </w:r>
      <w:r w:rsidR="00D262E3">
        <w:t xml:space="preserve"> is currently a work in progress and</w:t>
      </w:r>
      <w:r>
        <w:t xml:space="preserve"> will evolve over time to incorporate new insights and community feedback. We encourage readers to contribute to future versions of the cookbook </w:t>
      </w:r>
      <w:r w:rsidR="00D262E3">
        <w:t>in several ways:</w:t>
      </w:r>
    </w:p>
    <w:p w:rsidR="00DB3123" w:rsidP="00D262E3" w:rsidRDefault="00D262E3" w14:paraId="18365A5D" w14:textId="14E8D4C4">
      <w:pPr>
        <w:pStyle w:val="ListParagraph"/>
        <w:numPr>
          <w:ilvl w:val="0"/>
          <w:numId w:val="17"/>
        </w:numPr>
        <w:rPr/>
      </w:pPr>
      <w:r w:rsidRPr="1A106A46" w:rsidR="00D262E3">
        <w:rPr>
          <w:lang w:val="en-US"/>
        </w:rPr>
        <w:t xml:space="preserve">Contacting the authors by email </w:t>
      </w:r>
      <w:r w:rsidRPr="1A106A46" w:rsidR="00D262E3">
        <w:rPr>
          <w:lang w:val="en-US"/>
        </w:rPr>
        <w:t>listed</w:t>
      </w:r>
      <w:r w:rsidRPr="1A106A46" w:rsidR="00D262E3">
        <w:rPr>
          <w:lang w:val="en-US"/>
        </w:rPr>
        <w:t xml:space="preserve"> in the </w:t>
      </w:r>
      <w:r>
        <w:fldChar w:fldCharType="begin"/>
      </w:r>
      <w:r>
        <w:instrText xml:space="preserve"> REF _Ref180412779 \h </w:instrText>
      </w:r>
      <w:r>
        <w:fldChar w:fldCharType="separate"/>
      </w:r>
      <w:r w:rsidRPr="1A106A46" w:rsidR="00D262E3">
        <w:rPr>
          <w:lang w:val="en-US"/>
        </w:rPr>
        <w:t>Contact Information</w:t>
      </w:r>
      <w:r>
        <w:fldChar w:fldCharType="end"/>
      </w:r>
      <w:r w:rsidRPr="1A106A46" w:rsidR="00D262E3">
        <w:rPr>
          <w:lang w:val="en-US"/>
        </w:rPr>
        <w:t xml:space="preserve"> section of this document.</w:t>
      </w:r>
    </w:p>
    <w:p w:rsidR="00D262E3" w:rsidP="00D262E3" w:rsidRDefault="00D262E3" w14:paraId="2C988BD9" w14:textId="2CB32726">
      <w:pPr>
        <w:pStyle w:val="ListParagraph"/>
        <w:numPr>
          <w:ilvl w:val="0"/>
          <w:numId w:val="17"/>
        </w:numPr>
      </w:pPr>
      <w:r>
        <w:t xml:space="preserve">By entering in issues via our Github FHIR to OMOP Cookbook repository: </w:t>
      </w:r>
      <w:hyperlink w:history="1" r:id="rId52">
        <w:r w:rsidRPr="00842303">
          <w:rPr>
            <w:rStyle w:val="Hyperlink"/>
          </w:rPr>
          <w:t>https://github.com/CodeX-HL7-FHIR-Accelerator/fhir2omop-cookbook/issues</w:t>
        </w:r>
      </w:hyperlink>
      <w:r>
        <w:t xml:space="preserve"> </w:t>
      </w:r>
    </w:p>
    <w:p w:rsidR="00D262E3" w:rsidP="00D262E3" w:rsidRDefault="00D262E3" w14:paraId="53C54EF0" w14:textId="72FD661A">
      <w:pPr>
        <w:pStyle w:val="ListParagraph"/>
        <w:numPr>
          <w:ilvl w:val="0"/>
          <w:numId w:val="17"/>
        </w:numPr>
        <w:rPr/>
      </w:pPr>
      <w:r w:rsidRPr="1A106A46" w:rsidR="00D262E3">
        <w:rPr>
          <w:lang w:val="en-US"/>
        </w:rPr>
        <w:t xml:space="preserve">Configuring </w:t>
      </w:r>
      <w:hyperlink r:id="Ra5d204f06cba48f4">
        <w:r w:rsidRPr="1A106A46" w:rsidR="00D262E3">
          <w:rPr>
            <w:rStyle w:val="Hyperlink"/>
            <w:lang w:val="en-US"/>
          </w:rPr>
          <w:t>Github notifications</w:t>
        </w:r>
      </w:hyperlink>
      <w:r w:rsidRPr="1A106A46" w:rsidR="00D262E3">
        <w:rPr>
          <w:lang w:val="en-US"/>
        </w:rPr>
        <w:t xml:space="preserve"> for </w:t>
      </w:r>
      <w:r w:rsidRPr="1A106A46" w:rsidR="00D262E3">
        <w:rPr>
          <w:lang w:val="en-US"/>
        </w:rPr>
        <w:t>new updates</w:t>
      </w:r>
      <w:r w:rsidRPr="1A106A46" w:rsidR="00D262E3">
        <w:rPr>
          <w:lang w:val="en-US"/>
        </w:rPr>
        <w:t xml:space="preserve"> to the Cookbook.</w:t>
      </w:r>
    </w:p>
    <w:p w:rsidR="00DB3123" w:rsidP="009D5207" w:rsidRDefault="00000000" w14:paraId="78356F2F" w14:textId="77777777">
      <w:pPr>
        <w:pStyle w:val="Heading1"/>
        <w:numPr>
          <w:ilvl w:val="0"/>
          <w:numId w:val="14"/>
        </w:numPr>
      </w:pPr>
      <w:bookmarkStart w:name="_Ref180412779" w:id="60"/>
      <w:bookmarkStart w:name="_Toc180574153" w:id="61"/>
      <w:r>
        <w:t>Contact Information</w:t>
      </w:r>
      <w:bookmarkEnd w:id="60"/>
      <w:bookmarkEnd w:id="61"/>
    </w:p>
    <w:p w:rsidR="00DB3123" w:rsidRDefault="00000000" w14:paraId="34F75044" w14:textId="77777777">
      <w:r>
        <w:t>Please contact the authors for further information or questions:</w:t>
      </w:r>
    </w:p>
    <w:p w:rsidR="00DB3123" w:rsidRDefault="00000000" w14:paraId="0ECF13A7" w14:textId="77777777">
      <w:pPr>
        <w:numPr>
          <w:ilvl w:val="0"/>
          <w:numId w:val="5"/>
        </w:numPr>
        <w:spacing w:after="0"/>
      </w:pPr>
      <w:r>
        <w:t xml:space="preserve">May Terry, MITRE - </w:t>
      </w:r>
      <w:hyperlink r:id="rId54">
        <w:r w:rsidR="00DB3123">
          <w:rPr>
            <w:color w:val="1155CC"/>
            <w:u w:val="single"/>
          </w:rPr>
          <w:t>mayT@mitre.org</w:t>
        </w:r>
      </w:hyperlink>
      <w:r>
        <w:t xml:space="preserve"> </w:t>
      </w:r>
    </w:p>
    <w:p w:rsidR="00DB3123" w:rsidRDefault="00000000" w14:paraId="3931A411" w14:textId="10E2A07C">
      <w:pPr>
        <w:numPr>
          <w:ilvl w:val="0"/>
          <w:numId w:val="5"/>
        </w:numPr>
        <w:spacing w:after="0"/>
      </w:pPr>
      <w:r>
        <w:t xml:space="preserve">Guy Livne, </w:t>
      </w:r>
      <w:r w:rsidR="00C7149A">
        <w:t xml:space="preserve">Kineret – </w:t>
      </w:r>
      <w:r>
        <w:t>Ministry of Health</w:t>
      </w:r>
      <w:r w:rsidR="00F02127">
        <w:t>,</w:t>
      </w:r>
      <w:r>
        <w:t xml:space="preserve"> Israel - </w:t>
      </w:r>
      <w:hyperlink w:history="1" r:id="rId55">
        <w:r w:rsidRPr="00842303" w:rsidR="00C7149A">
          <w:rPr>
            <w:rStyle w:val="Hyperlink"/>
          </w:rPr>
          <w:t>guy.livne@moh.gov.il</w:t>
        </w:r>
      </w:hyperlink>
    </w:p>
    <w:p w:rsidR="00DB3123" w:rsidRDefault="00000000" w14:paraId="406FF512" w14:textId="77777777">
      <w:pPr>
        <w:numPr>
          <w:ilvl w:val="0"/>
          <w:numId w:val="5"/>
        </w:numPr>
      </w:pPr>
      <w:r>
        <w:t xml:space="preserve">Qi Yang, IQVIA - </w:t>
      </w:r>
      <w:hyperlink r:id="rId56">
        <w:r w:rsidR="00DB3123">
          <w:rPr>
            <w:color w:val="1155CC"/>
            <w:u w:val="single"/>
          </w:rPr>
          <w:t>qi.yang1@iqvia.com</w:t>
        </w:r>
      </w:hyperlink>
      <w:r>
        <w:t xml:space="preserve"> </w:t>
      </w:r>
    </w:p>
    <w:p w:rsidR="00DB3123" w:rsidRDefault="00DB3123" w14:paraId="221985AA" w14:textId="77777777">
      <w:pPr>
        <w:rPr>
          <w:b/>
        </w:rPr>
      </w:pPr>
    </w:p>
    <w:p w:rsidR="00DB3123" w:rsidP="009D5207" w:rsidRDefault="00000000" w14:paraId="4829813B" w14:textId="77777777">
      <w:pPr>
        <w:pStyle w:val="Heading1"/>
        <w:numPr>
          <w:ilvl w:val="0"/>
          <w:numId w:val="14"/>
        </w:numPr>
      </w:pPr>
      <w:bookmarkStart w:name="_Toc180574154" w:id="62"/>
      <w:r>
        <w:t>Appendix A: Abbreviations</w:t>
      </w:r>
      <w:bookmarkEnd w:id="62"/>
    </w:p>
    <w:p w:rsidR="00DB3123" w:rsidRDefault="00DB3123" w14:paraId="7B4F904B" w14:textId="77777777"/>
    <w:tbl>
      <w:tblPr>
        <w:tblStyle w:val="a6"/>
        <w:tblW w:w="9360" w:type="dxa"/>
        <w:tblInd w:w="-1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85"/>
        <w:gridCol w:w="6675"/>
      </w:tblGrid>
      <w:tr w:rsidR="00DB3123" w14:paraId="4AA30850" w14:textId="77777777">
        <w:trPr>
          <w:tblHeader/>
        </w:trPr>
        <w:tc>
          <w:tcPr>
            <w:tcW w:w="2685" w:type="dxa"/>
            <w:shd w:val="clear" w:color="auto" w:fill="F3F3F3"/>
            <w:tcMar>
              <w:top w:w="100" w:type="dxa"/>
              <w:left w:w="100" w:type="dxa"/>
              <w:bottom w:w="100" w:type="dxa"/>
              <w:right w:w="100" w:type="dxa"/>
            </w:tcMar>
          </w:tcPr>
          <w:p w:rsidR="00DB3123" w:rsidRDefault="00000000" w14:paraId="365F819C" w14:textId="77777777">
            <w:pPr>
              <w:widowControl w:val="0"/>
              <w:pBdr>
                <w:top w:val="nil"/>
                <w:left w:val="nil"/>
                <w:bottom w:val="nil"/>
                <w:right w:val="nil"/>
                <w:between w:val="nil"/>
              </w:pBdr>
              <w:rPr>
                <w:b/>
              </w:rPr>
            </w:pPr>
            <w:r>
              <w:rPr>
                <w:b/>
              </w:rPr>
              <w:t>Abbreviation</w:t>
            </w:r>
          </w:p>
        </w:tc>
        <w:tc>
          <w:tcPr>
            <w:tcW w:w="6675" w:type="dxa"/>
            <w:shd w:val="clear" w:color="auto" w:fill="F3F3F3"/>
            <w:tcMar>
              <w:top w:w="100" w:type="dxa"/>
              <w:left w:w="100" w:type="dxa"/>
              <w:bottom w:w="100" w:type="dxa"/>
              <w:right w:w="100" w:type="dxa"/>
            </w:tcMar>
          </w:tcPr>
          <w:p w:rsidR="00DB3123" w:rsidRDefault="00000000" w14:paraId="08FC1AF6" w14:textId="77777777">
            <w:pPr>
              <w:widowControl w:val="0"/>
              <w:pBdr>
                <w:top w:val="nil"/>
                <w:left w:val="nil"/>
                <w:bottom w:val="nil"/>
                <w:right w:val="nil"/>
                <w:between w:val="nil"/>
              </w:pBdr>
              <w:rPr>
                <w:b/>
              </w:rPr>
            </w:pPr>
            <w:r>
              <w:rPr>
                <w:b/>
              </w:rPr>
              <w:t>Description</w:t>
            </w:r>
          </w:p>
        </w:tc>
      </w:tr>
      <w:tr w:rsidR="00DB3123" w14:paraId="0E5FE8A0" w14:textId="77777777">
        <w:trPr>
          <w:trHeight w:val="18"/>
          <w:tblHeader/>
        </w:trPr>
        <w:tc>
          <w:tcPr>
            <w:tcW w:w="2685" w:type="dxa"/>
            <w:shd w:val="clear" w:color="auto" w:fill="auto"/>
            <w:tcMar>
              <w:top w:w="100" w:type="dxa"/>
              <w:left w:w="100" w:type="dxa"/>
              <w:bottom w:w="100" w:type="dxa"/>
              <w:right w:w="100" w:type="dxa"/>
            </w:tcMar>
          </w:tcPr>
          <w:p w:rsidR="00DB3123" w:rsidRDefault="00000000" w14:paraId="6B82C0B3" w14:textId="77777777">
            <w:pPr>
              <w:widowControl w:val="0"/>
              <w:pBdr>
                <w:top w:val="nil"/>
                <w:left w:val="nil"/>
                <w:bottom w:val="nil"/>
                <w:right w:val="nil"/>
                <w:between w:val="nil"/>
              </w:pBdr>
            </w:pPr>
            <w:r>
              <w:t>CDM</w:t>
            </w:r>
          </w:p>
        </w:tc>
        <w:tc>
          <w:tcPr>
            <w:tcW w:w="6675" w:type="dxa"/>
            <w:shd w:val="clear" w:color="auto" w:fill="auto"/>
            <w:tcMar>
              <w:top w:w="100" w:type="dxa"/>
              <w:left w:w="100" w:type="dxa"/>
              <w:bottom w:w="100" w:type="dxa"/>
              <w:right w:w="100" w:type="dxa"/>
            </w:tcMar>
          </w:tcPr>
          <w:p w:rsidR="00DB3123" w:rsidRDefault="00000000" w14:paraId="1227727D" w14:textId="77777777">
            <w:pPr>
              <w:widowControl w:val="0"/>
              <w:pBdr>
                <w:top w:val="nil"/>
                <w:left w:val="nil"/>
                <w:bottom w:val="nil"/>
                <w:right w:val="nil"/>
                <w:between w:val="nil"/>
              </w:pBdr>
            </w:pPr>
            <w:r>
              <w:t>Common Data Model</w:t>
            </w:r>
          </w:p>
        </w:tc>
      </w:tr>
      <w:tr w:rsidR="00DB3123" w14:paraId="1B309A9E" w14:textId="77777777">
        <w:trPr>
          <w:tblHeader/>
        </w:trPr>
        <w:tc>
          <w:tcPr>
            <w:tcW w:w="2685" w:type="dxa"/>
            <w:shd w:val="clear" w:color="auto" w:fill="auto"/>
            <w:tcMar>
              <w:top w:w="100" w:type="dxa"/>
              <w:left w:w="100" w:type="dxa"/>
              <w:bottom w:w="100" w:type="dxa"/>
              <w:right w:w="100" w:type="dxa"/>
            </w:tcMar>
          </w:tcPr>
          <w:p w:rsidR="00DB3123" w:rsidRDefault="00000000" w14:paraId="106BF2FB" w14:textId="77777777">
            <w:pPr>
              <w:widowControl w:val="0"/>
              <w:pBdr>
                <w:top w:val="nil"/>
                <w:left w:val="nil"/>
                <w:bottom w:val="nil"/>
                <w:right w:val="nil"/>
                <w:between w:val="nil"/>
              </w:pBdr>
            </w:pPr>
            <w:r>
              <w:t>ETL</w:t>
            </w:r>
          </w:p>
        </w:tc>
        <w:tc>
          <w:tcPr>
            <w:tcW w:w="6675" w:type="dxa"/>
            <w:shd w:val="clear" w:color="auto" w:fill="auto"/>
            <w:tcMar>
              <w:top w:w="100" w:type="dxa"/>
              <w:left w:w="100" w:type="dxa"/>
              <w:bottom w:w="100" w:type="dxa"/>
              <w:right w:w="100" w:type="dxa"/>
            </w:tcMar>
          </w:tcPr>
          <w:p w:rsidR="00DB3123" w:rsidRDefault="00000000" w14:paraId="18554B25" w14:textId="77777777">
            <w:pPr>
              <w:widowControl w:val="0"/>
              <w:pBdr>
                <w:top w:val="nil"/>
                <w:left w:val="nil"/>
                <w:bottom w:val="nil"/>
                <w:right w:val="nil"/>
                <w:between w:val="nil"/>
              </w:pBdr>
            </w:pPr>
            <w:r>
              <w:t>Extract, Transform, Load</w:t>
            </w:r>
          </w:p>
        </w:tc>
      </w:tr>
      <w:tr w:rsidR="00DB3123" w14:paraId="7C5C46D9" w14:textId="77777777">
        <w:trPr>
          <w:tblHeader/>
        </w:trPr>
        <w:tc>
          <w:tcPr>
            <w:tcW w:w="2685" w:type="dxa"/>
            <w:shd w:val="clear" w:color="auto" w:fill="auto"/>
            <w:tcMar>
              <w:top w:w="100" w:type="dxa"/>
              <w:left w:w="100" w:type="dxa"/>
              <w:bottom w:w="100" w:type="dxa"/>
              <w:right w:w="100" w:type="dxa"/>
            </w:tcMar>
          </w:tcPr>
          <w:p w:rsidR="00DB3123" w:rsidRDefault="00000000" w14:paraId="32A86083" w14:textId="77777777">
            <w:pPr>
              <w:widowControl w:val="0"/>
              <w:pBdr>
                <w:top w:val="nil"/>
                <w:left w:val="nil"/>
                <w:bottom w:val="nil"/>
                <w:right w:val="nil"/>
                <w:between w:val="nil"/>
              </w:pBdr>
            </w:pPr>
            <w:r>
              <w:t>FHIR</w:t>
            </w:r>
          </w:p>
        </w:tc>
        <w:tc>
          <w:tcPr>
            <w:tcW w:w="6675" w:type="dxa"/>
            <w:shd w:val="clear" w:color="auto" w:fill="auto"/>
            <w:tcMar>
              <w:top w:w="100" w:type="dxa"/>
              <w:left w:w="100" w:type="dxa"/>
              <w:bottom w:w="100" w:type="dxa"/>
              <w:right w:w="100" w:type="dxa"/>
            </w:tcMar>
          </w:tcPr>
          <w:p w:rsidR="00DB3123" w:rsidRDefault="00000000" w14:paraId="008B5584" w14:textId="77777777">
            <w:pPr>
              <w:widowControl w:val="0"/>
              <w:pBdr>
                <w:top w:val="nil"/>
                <w:left w:val="nil"/>
                <w:bottom w:val="nil"/>
                <w:right w:val="nil"/>
                <w:between w:val="nil"/>
              </w:pBdr>
            </w:pPr>
            <w:r>
              <w:t>Fast Healthcare Interoperability Resources</w:t>
            </w:r>
          </w:p>
        </w:tc>
      </w:tr>
      <w:tr w:rsidR="00DB3123" w14:paraId="0EBB6B84" w14:textId="77777777">
        <w:trPr>
          <w:tblHeader/>
        </w:trPr>
        <w:tc>
          <w:tcPr>
            <w:tcW w:w="2685" w:type="dxa"/>
            <w:shd w:val="clear" w:color="auto" w:fill="auto"/>
            <w:tcMar>
              <w:top w:w="100" w:type="dxa"/>
              <w:left w:w="100" w:type="dxa"/>
              <w:bottom w:w="100" w:type="dxa"/>
              <w:right w:w="100" w:type="dxa"/>
            </w:tcMar>
          </w:tcPr>
          <w:p w:rsidR="00DB3123" w:rsidRDefault="00000000" w14:paraId="7B16DEE0" w14:textId="77777777">
            <w:pPr>
              <w:widowControl w:val="0"/>
              <w:pBdr>
                <w:top w:val="nil"/>
                <w:left w:val="nil"/>
                <w:bottom w:val="nil"/>
                <w:right w:val="nil"/>
                <w:between w:val="nil"/>
              </w:pBdr>
            </w:pPr>
            <w:r>
              <w:t>HL7</w:t>
            </w:r>
          </w:p>
        </w:tc>
        <w:tc>
          <w:tcPr>
            <w:tcW w:w="6675" w:type="dxa"/>
            <w:shd w:val="clear" w:color="auto" w:fill="auto"/>
            <w:tcMar>
              <w:top w:w="100" w:type="dxa"/>
              <w:left w:w="100" w:type="dxa"/>
              <w:bottom w:w="100" w:type="dxa"/>
              <w:right w:w="100" w:type="dxa"/>
            </w:tcMar>
          </w:tcPr>
          <w:p w:rsidR="00DB3123" w:rsidRDefault="00000000" w14:paraId="37714045" w14:textId="77777777">
            <w:r>
              <w:t>Health Level 7</w:t>
            </w:r>
          </w:p>
        </w:tc>
      </w:tr>
      <w:tr w:rsidR="00DB3123" w14:paraId="11CD2189" w14:textId="77777777">
        <w:trPr>
          <w:tblHeader/>
        </w:trPr>
        <w:tc>
          <w:tcPr>
            <w:tcW w:w="2685" w:type="dxa"/>
            <w:shd w:val="clear" w:color="auto" w:fill="auto"/>
            <w:tcMar>
              <w:top w:w="100" w:type="dxa"/>
              <w:left w:w="100" w:type="dxa"/>
              <w:bottom w:w="100" w:type="dxa"/>
              <w:right w:w="100" w:type="dxa"/>
            </w:tcMar>
          </w:tcPr>
          <w:p w:rsidR="00DB3123" w:rsidRDefault="00000000" w14:paraId="47184F44" w14:textId="77777777">
            <w:pPr>
              <w:widowControl w:val="0"/>
              <w:pBdr>
                <w:top w:val="nil"/>
                <w:left w:val="nil"/>
                <w:bottom w:val="nil"/>
                <w:right w:val="nil"/>
                <w:between w:val="nil"/>
              </w:pBdr>
            </w:pPr>
            <w:r>
              <w:t>IG</w:t>
            </w:r>
          </w:p>
        </w:tc>
        <w:tc>
          <w:tcPr>
            <w:tcW w:w="6675" w:type="dxa"/>
            <w:shd w:val="clear" w:color="auto" w:fill="auto"/>
            <w:tcMar>
              <w:top w:w="100" w:type="dxa"/>
              <w:left w:w="100" w:type="dxa"/>
              <w:bottom w:w="100" w:type="dxa"/>
              <w:right w:w="100" w:type="dxa"/>
            </w:tcMar>
          </w:tcPr>
          <w:p w:rsidR="00DB3123" w:rsidRDefault="00000000" w14:paraId="0AA5B2E8" w14:textId="77777777">
            <w:r>
              <w:t>Implementation Guide</w:t>
            </w:r>
          </w:p>
        </w:tc>
      </w:tr>
      <w:tr w:rsidR="00DB3123" w14:paraId="528F83C8" w14:textId="77777777">
        <w:trPr>
          <w:tblHeader/>
        </w:trPr>
        <w:tc>
          <w:tcPr>
            <w:tcW w:w="2685" w:type="dxa"/>
            <w:shd w:val="clear" w:color="auto" w:fill="auto"/>
            <w:tcMar>
              <w:top w:w="100" w:type="dxa"/>
              <w:left w:w="100" w:type="dxa"/>
              <w:bottom w:w="100" w:type="dxa"/>
              <w:right w:w="100" w:type="dxa"/>
            </w:tcMar>
          </w:tcPr>
          <w:p w:rsidR="00DB3123" w:rsidRDefault="00000000" w14:paraId="058C418A" w14:textId="77777777">
            <w:pPr>
              <w:widowControl w:val="0"/>
              <w:pBdr>
                <w:top w:val="nil"/>
                <w:left w:val="nil"/>
                <w:bottom w:val="nil"/>
                <w:right w:val="nil"/>
                <w:between w:val="nil"/>
              </w:pBdr>
            </w:pPr>
            <w:r>
              <w:t>OMOP</w:t>
            </w:r>
          </w:p>
        </w:tc>
        <w:tc>
          <w:tcPr>
            <w:tcW w:w="6675" w:type="dxa"/>
            <w:shd w:val="clear" w:color="auto" w:fill="auto"/>
            <w:tcMar>
              <w:top w:w="100" w:type="dxa"/>
              <w:left w:w="100" w:type="dxa"/>
              <w:bottom w:w="100" w:type="dxa"/>
              <w:right w:w="100" w:type="dxa"/>
            </w:tcMar>
          </w:tcPr>
          <w:p w:rsidR="00DB3123" w:rsidRDefault="00000000" w14:paraId="70BB0A85" w14:textId="77777777">
            <w:r>
              <w:t>Observational Medical Outcomes Partnership (OMOP)</w:t>
            </w:r>
          </w:p>
        </w:tc>
      </w:tr>
      <w:tr w:rsidR="00DB3123" w14:paraId="331B1D9F" w14:textId="77777777">
        <w:trPr>
          <w:trHeight w:val="18"/>
          <w:tblHeader/>
        </w:trPr>
        <w:tc>
          <w:tcPr>
            <w:tcW w:w="2685" w:type="dxa"/>
            <w:shd w:val="clear" w:color="auto" w:fill="auto"/>
            <w:tcMar>
              <w:top w:w="100" w:type="dxa"/>
              <w:left w:w="100" w:type="dxa"/>
              <w:bottom w:w="100" w:type="dxa"/>
              <w:right w:w="100" w:type="dxa"/>
            </w:tcMar>
          </w:tcPr>
          <w:p w:rsidR="00DB3123" w:rsidRDefault="00000000" w14:paraId="66BF660C" w14:textId="77777777">
            <w:pPr>
              <w:widowControl w:val="0"/>
              <w:pBdr>
                <w:top w:val="nil"/>
                <w:left w:val="nil"/>
                <w:bottom w:val="nil"/>
                <w:right w:val="nil"/>
                <w:between w:val="nil"/>
              </w:pBdr>
            </w:pPr>
            <w:r>
              <w:t>THO</w:t>
            </w:r>
          </w:p>
        </w:tc>
        <w:tc>
          <w:tcPr>
            <w:tcW w:w="6675" w:type="dxa"/>
            <w:shd w:val="clear" w:color="auto" w:fill="auto"/>
            <w:tcMar>
              <w:top w:w="100" w:type="dxa"/>
              <w:left w:w="100" w:type="dxa"/>
              <w:bottom w:w="100" w:type="dxa"/>
              <w:right w:w="100" w:type="dxa"/>
            </w:tcMar>
          </w:tcPr>
          <w:p w:rsidR="00DB3123" w:rsidRDefault="00000000" w14:paraId="57BAC4C2" w14:textId="77777777">
            <w:r>
              <w:t>HL7 Terminology</w:t>
            </w:r>
          </w:p>
        </w:tc>
      </w:tr>
    </w:tbl>
    <w:p w:rsidR="00DB3123" w:rsidRDefault="00DB3123" w14:paraId="324C19C1" w14:textId="77777777"/>
    <w:p w:rsidR="00DB3123" w:rsidP="009D5207" w:rsidRDefault="00000000" w14:paraId="2C84D569" w14:textId="77777777">
      <w:pPr>
        <w:pStyle w:val="Heading1"/>
        <w:numPr>
          <w:ilvl w:val="0"/>
          <w:numId w:val="14"/>
        </w:numPr>
      </w:pPr>
      <w:bookmarkStart w:name="_Toc180574155" w:id="63"/>
      <w:r>
        <w:lastRenderedPageBreak/>
        <w:t>Appendix B: Mapping recommendations for specific scenarios</w:t>
      </w:r>
      <w:bookmarkEnd w:id="63"/>
    </w:p>
    <w:p w:rsidR="00DB3123" w:rsidRDefault="00DB3123" w14:paraId="7EFBDDE1" w14:textId="77777777"/>
    <w:tbl>
      <w:tblPr>
        <w:tblStyle w:val="a7"/>
        <w:tblW w:w="10800" w:type="dxa"/>
        <w:tblInd w:w="-1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320"/>
        <w:gridCol w:w="2880"/>
        <w:gridCol w:w="3600"/>
      </w:tblGrid>
      <w:tr w:rsidR="00DB3123" w:rsidTr="1A106A46" w14:paraId="6BB4EBB5" w14:textId="77777777">
        <w:tc>
          <w:tcPr>
            <w:tcW w:w="4320" w:type="dxa"/>
            <w:shd w:val="clear" w:color="auto" w:fill="D9E7F3"/>
            <w:tcMar>
              <w:top w:w="100" w:type="dxa"/>
              <w:left w:w="100" w:type="dxa"/>
              <w:bottom w:w="100" w:type="dxa"/>
              <w:right w:w="100" w:type="dxa"/>
            </w:tcMar>
          </w:tcPr>
          <w:p w:rsidR="00DB3123" w:rsidRDefault="00000000" w14:paraId="1F7BFE8C" w14:textId="77777777">
            <w:pPr>
              <w:widowControl w:val="0"/>
              <w:pBdr>
                <w:top w:val="nil"/>
                <w:left w:val="nil"/>
                <w:bottom w:val="nil"/>
                <w:right w:val="nil"/>
                <w:between w:val="nil"/>
              </w:pBdr>
              <w:rPr>
                <w:b/>
              </w:rPr>
            </w:pPr>
            <w:r>
              <w:rPr>
                <w:b/>
              </w:rPr>
              <w:t>Guidance Recommendation</w:t>
            </w:r>
          </w:p>
        </w:tc>
        <w:tc>
          <w:tcPr>
            <w:tcW w:w="2880" w:type="dxa"/>
            <w:shd w:val="clear" w:color="auto" w:fill="D9E7F3"/>
            <w:tcMar>
              <w:top w:w="100" w:type="dxa"/>
              <w:left w:w="100" w:type="dxa"/>
              <w:bottom w:w="100" w:type="dxa"/>
              <w:right w:w="100" w:type="dxa"/>
            </w:tcMar>
          </w:tcPr>
          <w:p w:rsidR="00DB3123" w:rsidRDefault="00000000" w14:paraId="72E0F36F" w14:textId="77777777">
            <w:pPr>
              <w:widowControl w:val="0"/>
              <w:pBdr>
                <w:top w:val="nil"/>
                <w:left w:val="nil"/>
                <w:bottom w:val="nil"/>
                <w:right w:val="nil"/>
                <w:between w:val="nil"/>
              </w:pBdr>
              <w:rPr>
                <w:b/>
              </w:rPr>
            </w:pPr>
            <w:r>
              <w:rPr>
                <w:b/>
              </w:rPr>
              <w:t>Relevant FHIR profiles and/or OMOP tables</w:t>
            </w:r>
          </w:p>
        </w:tc>
        <w:tc>
          <w:tcPr>
            <w:tcW w:w="3600" w:type="dxa"/>
            <w:shd w:val="clear" w:color="auto" w:fill="D9E7F3"/>
            <w:tcMar>
              <w:top w:w="100" w:type="dxa"/>
              <w:left w:w="100" w:type="dxa"/>
              <w:bottom w:w="100" w:type="dxa"/>
              <w:right w:w="100" w:type="dxa"/>
            </w:tcMar>
          </w:tcPr>
          <w:p w:rsidR="00DB3123" w:rsidRDefault="00000000" w14:paraId="3AE7DA77" w14:textId="77777777">
            <w:pPr>
              <w:widowControl w:val="0"/>
              <w:pBdr>
                <w:top w:val="nil"/>
                <w:left w:val="nil"/>
                <w:bottom w:val="nil"/>
                <w:right w:val="nil"/>
                <w:between w:val="nil"/>
              </w:pBdr>
              <w:rPr>
                <w:b/>
              </w:rPr>
            </w:pPr>
            <w:r>
              <w:rPr>
                <w:b/>
              </w:rPr>
              <w:t>Additional Remarks</w:t>
            </w:r>
          </w:p>
        </w:tc>
      </w:tr>
      <w:tr w:rsidR="00DB3123" w:rsidTr="1A106A46" w14:paraId="5E05C2CA" w14:textId="77777777">
        <w:tc>
          <w:tcPr>
            <w:tcW w:w="4320" w:type="dxa"/>
            <w:shd w:val="clear" w:color="auto" w:fill="auto"/>
            <w:tcMar>
              <w:top w:w="100" w:type="dxa"/>
              <w:left w:w="100" w:type="dxa"/>
              <w:bottom w:w="100" w:type="dxa"/>
              <w:right w:w="100" w:type="dxa"/>
            </w:tcMar>
          </w:tcPr>
          <w:p w:rsidR="00DB3123" w:rsidP="1A106A46" w:rsidRDefault="00000000" w14:paraId="16C36ED9" w14:textId="77777777">
            <w:pPr>
              <w:widowControl w:val="0"/>
              <w:pBdr>
                <w:top w:val="nil" w:color="000000" w:sz="0" w:space="0"/>
                <w:left w:val="nil" w:color="000000" w:sz="0" w:space="0"/>
                <w:bottom w:val="nil" w:color="000000" w:sz="0" w:space="0"/>
                <w:right w:val="nil" w:color="000000" w:sz="0" w:space="0"/>
                <w:between w:val="nil" w:color="000000" w:sz="0" w:space="0"/>
              </w:pBdr>
            </w:pPr>
            <w:r w:rsidRPr="1A106A46" w:rsidR="00000000">
              <w:rPr>
                <w:lang w:val="en-US"/>
              </w:rPr>
              <w:t xml:space="preserve">Set all OMOP </w:t>
            </w:r>
            <w:r w:rsidRPr="1A106A46" w:rsidR="00000000">
              <w:rPr>
                <w:rFonts w:ascii="Calibri" w:hAnsi="Calibri" w:eastAsia="Calibri" w:cs="Calibri"/>
                <w:lang w:val="en-US"/>
              </w:rPr>
              <w:t>_</w:t>
            </w:r>
            <w:r w:rsidRPr="1A106A46" w:rsidR="00000000">
              <w:rPr>
                <w:rFonts w:ascii="Calibri" w:hAnsi="Calibri" w:eastAsia="Calibri" w:cs="Calibri"/>
                <w:lang w:val="en-US"/>
              </w:rPr>
              <w:t>type_concept_id</w:t>
            </w:r>
            <w:r w:rsidRPr="1A106A46" w:rsidR="00000000">
              <w:rPr>
                <w:lang w:val="en-US"/>
              </w:rPr>
              <w:t xml:space="preserve"> fields translated from FHIR to concept_id = 32880 (</w:t>
            </w:r>
            <w:r w:rsidRPr="1A106A46" w:rsidR="00000000">
              <w:rPr>
                <w:i w:val="1"/>
                <w:iCs w:val="1"/>
                <w:lang w:val="en-US"/>
              </w:rPr>
              <w:t>Standard algorithm</w:t>
            </w:r>
            <w:r w:rsidRPr="1A106A46" w:rsidR="00000000">
              <w:rPr>
                <w:lang w:val="en-US"/>
              </w:rPr>
              <w:t>)</w:t>
            </w:r>
          </w:p>
        </w:tc>
        <w:tc>
          <w:tcPr>
            <w:tcW w:w="2880" w:type="dxa"/>
            <w:shd w:val="clear" w:color="auto" w:fill="auto"/>
            <w:tcMar>
              <w:top w:w="100" w:type="dxa"/>
              <w:left w:w="100" w:type="dxa"/>
              <w:bottom w:w="100" w:type="dxa"/>
              <w:right w:w="100" w:type="dxa"/>
            </w:tcMar>
          </w:tcPr>
          <w:p w:rsidR="00DB3123" w:rsidP="1A106A46" w:rsidRDefault="00000000" w14:paraId="62804A7B" w14:textId="77777777">
            <w:pPr>
              <w:widowControl w:val="0"/>
              <w:pBdr>
                <w:top w:val="nil" w:color="000000" w:sz="0" w:space="0"/>
                <w:left w:val="nil" w:color="000000" w:sz="0" w:space="0"/>
                <w:bottom w:val="nil" w:color="000000" w:sz="0" w:space="0"/>
                <w:right w:val="nil" w:color="000000" w:sz="0" w:space="0"/>
                <w:between w:val="nil" w:color="000000" w:sz="0" w:space="0"/>
              </w:pBdr>
            </w:pPr>
            <w:r w:rsidRPr="1A106A46" w:rsidR="00000000">
              <w:rPr>
                <w:lang w:val="en-US"/>
              </w:rPr>
              <w:t xml:space="preserve">All OMOP Clinical </w:t>
            </w:r>
            <w:r w:rsidRPr="1A106A46" w:rsidR="00000000">
              <w:rPr>
                <w:lang w:val="en-US"/>
              </w:rPr>
              <w:t xml:space="preserve">Data  tables</w:t>
            </w:r>
            <w:r w:rsidRPr="1A106A46" w:rsidR="00000000">
              <w:rPr>
                <w:lang w:val="en-US"/>
              </w:rPr>
              <w:t xml:space="preserve">, except </w:t>
            </w:r>
            <w:r w:rsidRPr="1A106A46" w:rsidR="00000000">
              <w:rPr>
                <w:rFonts w:ascii="Calibri" w:hAnsi="Calibri" w:eastAsia="Calibri" w:cs="Calibri"/>
                <w:lang w:val="en-US"/>
              </w:rPr>
              <w:t>PERSON</w:t>
            </w:r>
            <w:r w:rsidRPr="1A106A46">
              <w:rPr>
                <w:vertAlign w:val="superscript"/>
                <w:lang w:val="en-US"/>
              </w:rPr>
              <w:footnoteReference w:id="2"/>
            </w:r>
            <w:r w:rsidRPr="1A106A46" w:rsidR="00000000">
              <w:rPr>
                <w:lang w:val="en-US"/>
              </w:rPr>
              <w:t>.</w:t>
            </w:r>
          </w:p>
        </w:tc>
        <w:tc>
          <w:tcPr>
            <w:tcW w:w="3600" w:type="dxa"/>
            <w:shd w:val="clear" w:color="auto" w:fill="auto"/>
            <w:tcMar>
              <w:top w:w="100" w:type="dxa"/>
              <w:left w:w="100" w:type="dxa"/>
              <w:bottom w:w="100" w:type="dxa"/>
              <w:right w:w="100" w:type="dxa"/>
            </w:tcMar>
          </w:tcPr>
          <w:p w:rsidR="00DB3123" w:rsidRDefault="00DB3123" w14:paraId="6EB62DBE" w14:textId="77777777">
            <w:pPr>
              <w:widowControl w:val="0"/>
              <w:pBdr>
                <w:top w:val="nil"/>
                <w:left w:val="nil"/>
                <w:bottom w:val="nil"/>
                <w:right w:val="nil"/>
                <w:between w:val="nil"/>
              </w:pBdr>
            </w:pPr>
          </w:p>
        </w:tc>
      </w:tr>
      <w:tr w:rsidR="00DB3123" w:rsidTr="1A106A46" w14:paraId="3CC9483D" w14:textId="77777777">
        <w:tc>
          <w:tcPr>
            <w:tcW w:w="4320" w:type="dxa"/>
            <w:shd w:val="clear" w:color="auto" w:fill="auto"/>
            <w:tcMar>
              <w:top w:w="100" w:type="dxa"/>
              <w:left w:w="100" w:type="dxa"/>
              <w:bottom w:w="100" w:type="dxa"/>
              <w:right w:w="100" w:type="dxa"/>
            </w:tcMar>
          </w:tcPr>
          <w:p w:rsidR="00DB3123" w:rsidRDefault="00000000" w14:paraId="1E0EA776" w14:textId="77777777">
            <w:pPr>
              <w:widowControl w:val="0"/>
              <w:pBdr>
                <w:top w:val="nil"/>
                <w:left w:val="nil"/>
                <w:bottom w:val="nil"/>
                <w:right w:val="nil"/>
                <w:between w:val="nil"/>
              </w:pBdr>
            </w:pPr>
            <w:r>
              <w:t xml:space="preserve">Only FHIR statuses that are </w:t>
            </w:r>
            <w:r>
              <w:rPr>
                <w:i/>
              </w:rPr>
              <w:t>completed</w:t>
            </w:r>
            <w:r>
              <w:t xml:space="preserve"> or </w:t>
            </w:r>
            <w:r>
              <w:rPr>
                <w:i/>
              </w:rPr>
              <w:t>final</w:t>
            </w:r>
            <w:r>
              <w:t xml:space="preserve"> will be mapped to OMOP</w:t>
            </w:r>
          </w:p>
        </w:tc>
        <w:tc>
          <w:tcPr>
            <w:tcW w:w="2880" w:type="dxa"/>
            <w:shd w:val="clear" w:color="auto" w:fill="auto"/>
            <w:tcMar>
              <w:top w:w="100" w:type="dxa"/>
              <w:left w:w="100" w:type="dxa"/>
              <w:bottom w:w="100" w:type="dxa"/>
              <w:right w:w="100" w:type="dxa"/>
            </w:tcMar>
          </w:tcPr>
          <w:p w:rsidR="00DB3123" w:rsidRDefault="00DB3123" w14:paraId="333B18CF" w14:textId="77777777">
            <w:pPr>
              <w:widowControl w:val="0"/>
              <w:pBdr>
                <w:top w:val="nil"/>
                <w:left w:val="nil"/>
                <w:bottom w:val="nil"/>
                <w:right w:val="nil"/>
                <w:between w:val="nil"/>
              </w:pBdr>
            </w:pPr>
          </w:p>
        </w:tc>
        <w:tc>
          <w:tcPr>
            <w:tcW w:w="3600" w:type="dxa"/>
            <w:shd w:val="clear" w:color="auto" w:fill="auto"/>
            <w:tcMar>
              <w:top w:w="100" w:type="dxa"/>
              <w:left w:w="100" w:type="dxa"/>
              <w:bottom w:w="100" w:type="dxa"/>
              <w:right w:w="100" w:type="dxa"/>
            </w:tcMar>
          </w:tcPr>
          <w:p w:rsidR="00DB3123" w:rsidRDefault="00000000" w14:paraId="7D3386DA" w14:textId="77777777">
            <w:pPr>
              <w:widowControl w:val="0"/>
              <w:pBdr>
                <w:top w:val="nil"/>
                <w:left w:val="nil"/>
                <w:bottom w:val="nil"/>
                <w:right w:val="nil"/>
                <w:between w:val="nil"/>
              </w:pBdr>
            </w:pPr>
            <w:r>
              <w:t>The OMOP CDM assumes that interventions have been performed.</w:t>
            </w:r>
          </w:p>
        </w:tc>
      </w:tr>
    </w:tbl>
    <w:p w:rsidR="00DB3123" w:rsidRDefault="00DB3123" w14:paraId="10E52D58" w14:textId="77777777"/>
    <w:p w:rsidR="00DB3123" w:rsidRDefault="00DB3123" w14:paraId="430952FF" w14:textId="77777777"/>
    <w:p w:rsidR="00DB3123" w:rsidP="009D5207" w:rsidRDefault="00000000" w14:paraId="57C1EC28" w14:textId="77777777">
      <w:pPr>
        <w:pStyle w:val="Heading1"/>
        <w:numPr>
          <w:ilvl w:val="0"/>
          <w:numId w:val="14"/>
        </w:numPr>
      </w:pPr>
      <w:r>
        <w:t xml:space="preserve"> </w:t>
      </w:r>
      <w:bookmarkStart w:name="_Toc180574156" w:id="64"/>
      <w:r>
        <w:t>Appendix C: Comparing FHIR and OMOP Frameworks</w:t>
      </w:r>
      <w:bookmarkEnd w:id="64"/>
    </w:p>
    <w:p w:rsidR="00DB3123" w:rsidP="009D5207" w:rsidRDefault="00000000" w14:paraId="458DAD79" w14:textId="77777777">
      <w:pPr>
        <w:pStyle w:val="Heading2"/>
        <w:numPr>
          <w:ilvl w:val="1"/>
          <w:numId w:val="14"/>
        </w:numPr>
      </w:pPr>
      <w:bookmarkStart w:name="_Toc180574157" w:id="65"/>
      <w:r>
        <w:t>Modeling in FHIR</w:t>
      </w:r>
      <w:bookmarkEnd w:id="65"/>
    </w:p>
    <w:p w:rsidR="00DB3123" w:rsidRDefault="00000000" w14:paraId="6744C6DB" w14:textId="77777777">
      <w:r>
        <w:t>FHIR is a framework with a flexible organization or categorization of elements.</w:t>
      </w:r>
    </w:p>
    <w:p w:rsidR="00DB3123" w:rsidRDefault="00000000" w14:paraId="548DBFD6" w14:textId="77777777">
      <w:r>
        <w:t>The following position statements frame the organization and content of this cookbook:</w:t>
      </w:r>
    </w:p>
    <w:p w:rsidR="00DB3123" w:rsidRDefault="00000000" w14:paraId="5D054D62" w14:textId="77777777">
      <w:pPr>
        <w:numPr>
          <w:ilvl w:val="0"/>
          <w:numId w:val="9"/>
        </w:numPr>
        <w:pBdr>
          <w:top w:val="nil"/>
          <w:left w:val="nil"/>
          <w:bottom w:val="nil"/>
          <w:right w:val="nil"/>
          <w:between w:val="nil"/>
        </w:pBdr>
        <w:spacing w:after="0"/>
      </w:pPr>
      <w:r>
        <w:t>HL7 FHIR and OHDSI are frameworks for which the FHIR information model and the OMOP CDM are only one part.</w:t>
      </w:r>
    </w:p>
    <w:p w:rsidR="00DB3123" w:rsidP="1A106A46" w:rsidRDefault="00000000" w14:paraId="2F767DDF" w14:textId="77777777">
      <w:pPr>
        <w:numPr>
          <w:ilvl w:val="0"/>
          <w:numId w:val="9"/>
        </w:numPr>
        <w:pBdr>
          <w:top w:val="nil" w:color="000000" w:sz="0" w:space="0"/>
          <w:left w:val="nil" w:color="000000" w:sz="0" w:space="0"/>
          <w:bottom w:val="nil" w:color="000000" w:sz="0" w:space="0"/>
          <w:right w:val="nil" w:color="000000" w:sz="0" w:space="0"/>
          <w:between w:val="nil" w:color="000000" w:sz="0" w:space="0"/>
        </w:pBdr>
        <w:spacing w:after="0"/>
        <w:rPr/>
      </w:pPr>
      <w:r w:rsidRPr="1A106A46" w:rsidR="00000000">
        <w:rPr>
          <w:lang w:val="en-US"/>
        </w:rPr>
        <w:t xml:space="preserve">Both FHIR and OHDSI frameworks </w:t>
      </w:r>
      <w:r w:rsidRPr="1A106A46" w:rsidR="00000000">
        <w:rPr>
          <w:lang w:val="en-US"/>
        </w:rPr>
        <w:t>contain</w:t>
      </w:r>
      <w:r w:rsidRPr="1A106A46" w:rsidR="00000000">
        <w:rPr>
          <w:lang w:val="en-US"/>
        </w:rPr>
        <w:t xml:space="preserve"> data models, message standards, process and tools aim to address FAIR principles of being findable, accessible, interoperable, and reusable.</w:t>
      </w:r>
    </w:p>
    <w:p w:rsidR="00DB3123" w:rsidP="1A106A46" w:rsidRDefault="00000000" w14:paraId="6FC7A29C" w14:textId="77777777">
      <w:pPr>
        <w:numPr>
          <w:ilvl w:val="0"/>
          <w:numId w:val="9"/>
        </w:numPr>
        <w:pBdr>
          <w:top w:val="nil" w:color="000000" w:sz="0" w:space="0"/>
          <w:left w:val="nil" w:color="000000" w:sz="0" w:space="0"/>
          <w:bottom w:val="nil" w:color="000000" w:sz="0" w:space="0"/>
          <w:right w:val="nil" w:color="000000" w:sz="0" w:space="0"/>
          <w:between w:val="nil" w:color="000000" w:sz="0" w:space="0"/>
        </w:pBdr>
        <w:spacing w:after="0"/>
        <w:rPr>
          <w:lang w:val="en-US"/>
        </w:rPr>
      </w:pPr>
      <w:r w:rsidRPr="1A106A46" w:rsidR="00000000">
        <w:rPr>
          <w:lang w:val="en-US"/>
        </w:rPr>
        <w:t xml:space="preserve">Only FHIR statuses that are </w:t>
      </w:r>
      <w:r w:rsidRPr="1A106A46" w:rsidR="00000000">
        <w:rPr>
          <w:i w:val="1"/>
          <w:iCs w:val="1"/>
          <w:lang w:val="en-US"/>
        </w:rPr>
        <w:t>completed</w:t>
      </w:r>
      <w:r w:rsidRPr="1A106A46" w:rsidR="00000000">
        <w:rPr>
          <w:lang w:val="en-US"/>
        </w:rPr>
        <w:t xml:space="preserve"> or </w:t>
      </w:r>
      <w:r w:rsidRPr="1A106A46" w:rsidR="00000000">
        <w:rPr>
          <w:i w:val="1"/>
          <w:iCs w:val="1"/>
          <w:lang w:val="en-US"/>
        </w:rPr>
        <w:t>final</w:t>
      </w:r>
      <w:r w:rsidRPr="1A106A46" w:rsidR="00000000">
        <w:rPr>
          <w:lang w:val="en-US"/>
        </w:rPr>
        <w:t xml:space="preserve"> will be mapped to OMOP, the OMOP CDM assumes that interventions have been performed.</w:t>
      </w:r>
    </w:p>
    <w:p w:rsidR="00DB3123" w:rsidRDefault="00DB3123" w14:paraId="58B62944" w14:textId="77777777"/>
    <w:p w:rsidR="00DB3123" w:rsidP="009D5207" w:rsidRDefault="00000000" w14:paraId="5F59F370" w14:textId="77777777">
      <w:pPr>
        <w:pStyle w:val="Heading2"/>
        <w:numPr>
          <w:ilvl w:val="1"/>
          <w:numId w:val="14"/>
        </w:numPr>
      </w:pPr>
      <w:bookmarkStart w:name="_Toc180574158" w:id="66"/>
      <w:r>
        <w:t>Framework Design Assumptions</w:t>
      </w:r>
      <w:bookmarkEnd w:id="66"/>
    </w:p>
    <w:p w:rsidR="00DB3123" w:rsidRDefault="00000000" w14:paraId="18DCF272" w14:textId="77777777">
      <w:r w:rsidRPr="1A106A46" w:rsidR="00000000">
        <w:rPr>
          <w:lang w:val="en-US"/>
        </w:rPr>
        <w:t xml:space="preserve">It is important to understand the foundational assumptions of the HL7 FHIR and OHDSI frameworks in order </w:t>
      </w:r>
      <w:r w:rsidRPr="1A106A46" w:rsidR="00000000">
        <w:rPr>
          <w:lang w:val="en-US"/>
        </w:rPr>
        <w:t>to  effectively</w:t>
      </w:r>
      <w:r w:rsidRPr="1A106A46" w:rsidR="00000000">
        <w:rPr>
          <w:lang w:val="en-US"/>
        </w:rPr>
        <w:t xml:space="preserve"> create a meaningful and sustainable alignment among both communities.</w:t>
      </w:r>
    </w:p>
    <w:p w:rsidR="00DB3123" w:rsidRDefault="00000000" w14:paraId="6F4DC253" w14:textId="77777777">
      <w:r>
        <w:lastRenderedPageBreak/>
        <w:t xml:space="preserve">A summary of the comparisons between both is displayed below. </w:t>
      </w:r>
    </w:p>
    <w:tbl>
      <w:tblPr>
        <w:tblStyle w:val="a8"/>
        <w:tblW w:w="9780" w:type="dxa"/>
        <w:tblInd w:w="-1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40"/>
        <w:gridCol w:w="3780"/>
        <w:gridCol w:w="3660"/>
      </w:tblGrid>
      <w:tr w:rsidR="00DB3123" w:rsidTr="1A106A46" w14:paraId="45AA64DA" w14:textId="77777777">
        <w:tc>
          <w:tcPr>
            <w:tcW w:w="2340" w:type="dxa"/>
            <w:shd w:val="clear" w:color="auto" w:fill="F3F3F3"/>
            <w:tcMar>
              <w:top w:w="100" w:type="dxa"/>
              <w:left w:w="100" w:type="dxa"/>
              <w:bottom w:w="100" w:type="dxa"/>
              <w:right w:w="100" w:type="dxa"/>
            </w:tcMar>
          </w:tcPr>
          <w:p w:rsidR="00DB3123" w:rsidRDefault="00000000" w14:paraId="1524CBDD" w14:textId="77777777">
            <w:pPr>
              <w:widowControl w:val="0"/>
              <w:rPr>
                <w:b/>
              </w:rPr>
            </w:pPr>
            <w:r>
              <w:rPr>
                <w:b/>
              </w:rPr>
              <w:t>Characteristic</w:t>
            </w:r>
          </w:p>
        </w:tc>
        <w:tc>
          <w:tcPr>
            <w:tcW w:w="3780" w:type="dxa"/>
            <w:shd w:val="clear" w:color="auto" w:fill="F3F3F3"/>
            <w:tcMar>
              <w:top w:w="100" w:type="dxa"/>
              <w:left w:w="100" w:type="dxa"/>
              <w:bottom w:w="100" w:type="dxa"/>
              <w:right w:w="100" w:type="dxa"/>
            </w:tcMar>
          </w:tcPr>
          <w:p w:rsidR="00DB3123" w:rsidRDefault="00000000" w14:paraId="3FAD8B5E" w14:textId="77777777">
            <w:pPr>
              <w:widowControl w:val="0"/>
              <w:rPr>
                <w:b/>
              </w:rPr>
            </w:pPr>
            <w:r>
              <w:rPr>
                <w:b/>
              </w:rPr>
              <w:t>FHIR</w:t>
            </w:r>
          </w:p>
        </w:tc>
        <w:tc>
          <w:tcPr>
            <w:tcW w:w="3660" w:type="dxa"/>
            <w:shd w:val="clear" w:color="auto" w:fill="F3F3F3"/>
            <w:tcMar>
              <w:top w:w="100" w:type="dxa"/>
              <w:left w:w="100" w:type="dxa"/>
              <w:bottom w:w="100" w:type="dxa"/>
              <w:right w:w="100" w:type="dxa"/>
            </w:tcMar>
          </w:tcPr>
          <w:p w:rsidR="00DB3123" w:rsidRDefault="00000000" w14:paraId="7FC863D2" w14:textId="77777777">
            <w:pPr>
              <w:widowControl w:val="0"/>
              <w:rPr>
                <w:b/>
              </w:rPr>
            </w:pPr>
            <w:r>
              <w:rPr>
                <w:b/>
              </w:rPr>
              <w:t>OMOP</w:t>
            </w:r>
          </w:p>
        </w:tc>
      </w:tr>
      <w:tr w:rsidR="00DB3123" w:rsidTr="1A106A46" w14:paraId="6829E05E" w14:textId="77777777">
        <w:tc>
          <w:tcPr>
            <w:tcW w:w="2340" w:type="dxa"/>
            <w:shd w:val="clear" w:color="auto" w:fill="auto"/>
            <w:tcMar>
              <w:top w:w="100" w:type="dxa"/>
              <w:left w:w="100" w:type="dxa"/>
              <w:bottom w:w="100" w:type="dxa"/>
              <w:right w:w="100" w:type="dxa"/>
            </w:tcMar>
          </w:tcPr>
          <w:p w:rsidR="00DB3123" w:rsidRDefault="00000000" w14:paraId="34EBD8E3" w14:textId="77777777">
            <w:pPr>
              <w:widowControl w:val="0"/>
            </w:pPr>
            <w:r>
              <w:t>Primary purpose</w:t>
            </w:r>
            <w:r>
              <w:rPr>
                <w:vertAlign w:val="superscript"/>
              </w:rPr>
              <w:footnoteReference w:id="3"/>
            </w:r>
          </w:p>
        </w:tc>
        <w:tc>
          <w:tcPr>
            <w:tcW w:w="3780" w:type="dxa"/>
            <w:shd w:val="clear" w:color="auto" w:fill="auto"/>
            <w:tcMar>
              <w:top w:w="100" w:type="dxa"/>
              <w:left w:w="100" w:type="dxa"/>
              <w:bottom w:w="100" w:type="dxa"/>
              <w:right w:w="100" w:type="dxa"/>
            </w:tcMar>
          </w:tcPr>
          <w:p w:rsidR="00DB3123" w:rsidRDefault="00000000" w14:paraId="56EC4033" w14:textId="77777777">
            <w:pPr>
              <w:widowControl w:val="0"/>
            </w:pPr>
            <w:r>
              <w:t>Provider/patient/organizational data exchange.</w:t>
            </w:r>
          </w:p>
        </w:tc>
        <w:tc>
          <w:tcPr>
            <w:tcW w:w="3660" w:type="dxa"/>
            <w:shd w:val="clear" w:color="auto" w:fill="auto"/>
            <w:tcMar>
              <w:top w:w="100" w:type="dxa"/>
              <w:left w:w="100" w:type="dxa"/>
              <w:bottom w:w="100" w:type="dxa"/>
              <w:right w:w="100" w:type="dxa"/>
            </w:tcMar>
          </w:tcPr>
          <w:p w:rsidR="00DB3123" w:rsidRDefault="00000000" w14:paraId="4067C629" w14:textId="77777777">
            <w:pPr>
              <w:widowControl w:val="0"/>
            </w:pPr>
            <w:r w:rsidRPr="1A106A46" w:rsidR="00000000">
              <w:rPr>
                <w:lang w:val="en-US"/>
              </w:rPr>
              <w:t xml:space="preserve">A persistent data store </w:t>
            </w:r>
            <w:r w:rsidRPr="1A106A46" w:rsidR="00000000">
              <w:rPr>
                <w:lang w:val="en-US"/>
              </w:rPr>
              <w:t>optimized</w:t>
            </w:r>
            <w:r w:rsidRPr="1A106A46" w:rsidR="00000000">
              <w:rPr>
                <w:lang w:val="en-US"/>
              </w:rPr>
              <w:t xml:space="preserve"> for large-scale analytics</w:t>
            </w:r>
          </w:p>
        </w:tc>
      </w:tr>
      <w:tr w:rsidR="00DB3123" w:rsidTr="1A106A46" w14:paraId="58A3684C" w14:textId="77777777">
        <w:tc>
          <w:tcPr>
            <w:tcW w:w="2340" w:type="dxa"/>
            <w:shd w:val="clear" w:color="auto" w:fill="auto"/>
            <w:tcMar>
              <w:top w:w="100" w:type="dxa"/>
              <w:left w:w="100" w:type="dxa"/>
              <w:bottom w:w="100" w:type="dxa"/>
              <w:right w:w="100" w:type="dxa"/>
            </w:tcMar>
          </w:tcPr>
          <w:p w:rsidR="00DB3123" w:rsidRDefault="00000000" w14:paraId="29916F4F" w14:textId="77777777">
            <w:pPr>
              <w:widowControl w:val="0"/>
            </w:pPr>
            <w:r>
              <w:t>Information model</w:t>
            </w:r>
          </w:p>
        </w:tc>
        <w:tc>
          <w:tcPr>
            <w:tcW w:w="3780" w:type="dxa"/>
            <w:shd w:val="clear" w:color="auto" w:fill="auto"/>
            <w:tcMar>
              <w:top w:w="100" w:type="dxa"/>
              <w:left w:w="100" w:type="dxa"/>
              <w:bottom w:w="100" w:type="dxa"/>
              <w:right w:w="100" w:type="dxa"/>
            </w:tcMar>
          </w:tcPr>
          <w:p w:rsidR="00DB3123" w:rsidRDefault="00000000" w14:paraId="4B67F886" w14:textId="77777777">
            <w:pPr>
              <w:widowControl w:val="0"/>
            </w:pPr>
            <w:r w:rsidRPr="1A106A46" w:rsidR="00000000">
              <w:rPr>
                <w:lang w:val="en-US"/>
              </w:rPr>
              <w:t>Technology-</w:t>
            </w:r>
            <w:r w:rsidRPr="1A106A46" w:rsidR="00000000">
              <w:rPr>
                <w:lang w:val="en-US"/>
              </w:rPr>
              <w:t>agnostic</w:t>
            </w:r>
            <w:r w:rsidRPr="1A106A46" w:rsidR="00000000">
              <w:rPr>
                <w:lang w:val="en-US"/>
              </w:rPr>
              <w:t>. Logical models do not assume a specific data store.</w:t>
            </w:r>
          </w:p>
        </w:tc>
        <w:tc>
          <w:tcPr>
            <w:tcW w:w="3660" w:type="dxa"/>
            <w:shd w:val="clear" w:color="auto" w:fill="auto"/>
            <w:tcMar>
              <w:top w:w="100" w:type="dxa"/>
              <w:left w:w="100" w:type="dxa"/>
              <w:bottom w:w="100" w:type="dxa"/>
              <w:right w:w="100" w:type="dxa"/>
            </w:tcMar>
          </w:tcPr>
          <w:p w:rsidR="00DB3123" w:rsidRDefault="00000000" w14:paraId="6EB609D0" w14:textId="77777777">
            <w:pPr>
              <w:widowControl w:val="0"/>
            </w:pPr>
            <w:r>
              <w:t>Tied to a relational database schema.</w:t>
            </w:r>
          </w:p>
        </w:tc>
      </w:tr>
      <w:tr w:rsidR="00DB3123" w:rsidTr="1A106A46" w14:paraId="111379F0" w14:textId="77777777">
        <w:tc>
          <w:tcPr>
            <w:tcW w:w="2340" w:type="dxa"/>
            <w:shd w:val="clear" w:color="auto" w:fill="auto"/>
            <w:tcMar>
              <w:top w:w="100" w:type="dxa"/>
              <w:left w:w="100" w:type="dxa"/>
              <w:bottom w:w="100" w:type="dxa"/>
              <w:right w:w="100" w:type="dxa"/>
            </w:tcMar>
          </w:tcPr>
          <w:p w:rsidR="00DB3123" w:rsidRDefault="00000000" w14:paraId="0FE50F7E" w14:textId="77777777">
            <w:pPr>
              <w:widowControl w:val="0"/>
            </w:pPr>
            <w:r>
              <w:t>Semantic Model</w:t>
            </w:r>
          </w:p>
        </w:tc>
        <w:tc>
          <w:tcPr>
            <w:tcW w:w="3780" w:type="dxa"/>
            <w:shd w:val="clear" w:color="auto" w:fill="auto"/>
            <w:tcMar>
              <w:top w:w="100" w:type="dxa"/>
              <w:left w:w="100" w:type="dxa"/>
              <w:bottom w:w="100" w:type="dxa"/>
              <w:right w:w="100" w:type="dxa"/>
            </w:tcMar>
          </w:tcPr>
          <w:p w:rsidR="00DB3123" w:rsidRDefault="00000000" w14:paraId="61900D1E" w14:textId="77777777">
            <w:pPr>
              <w:widowControl w:val="0"/>
            </w:pPr>
            <w:r>
              <w:t xml:space="preserve">A collection of acknowledged HL7 internal and external terminologies. </w:t>
            </w:r>
          </w:p>
          <w:p w:rsidR="00DB3123" w:rsidRDefault="00000000" w14:paraId="6E542883" w14:textId="77777777">
            <w:pPr>
              <w:widowControl w:val="0"/>
            </w:pPr>
            <w:r>
              <w:t>There is no overarching semantic model which binds the same concepts from multiple terminologies or that ties concepts together through multiple relationships.</w:t>
            </w:r>
          </w:p>
        </w:tc>
        <w:tc>
          <w:tcPr>
            <w:tcW w:w="3660" w:type="dxa"/>
            <w:shd w:val="clear" w:color="auto" w:fill="auto"/>
            <w:tcMar>
              <w:top w:w="100" w:type="dxa"/>
              <w:left w:w="100" w:type="dxa"/>
              <w:bottom w:w="100" w:type="dxa"/>
              <w:right w:w="100" w:type="dxa"/>
            </w:tcMar>
          </w:tcPr>
          <w:p w:rsidR="00DB3123" w:rsidRDefault="00000000" w14:paraId="2DA32A05" w14:textId="77777777">
            <w:pPr>
              <w:widowControl w:val="0"/>
            </w:pPr>
            <w:r w:rsidRPr="1A106A46" w:rsidR="00000000">
              <w:rPr>
                <w:lang w:val="en-US"/>
              </w:rPr>
              <w:t xml:space="preserve">Ontology-centric </w:t>
            </w:r>
            <w:r w:rsidRPr="1A106A46" w:rsidR="00000000">
              <w:rPr>
                <w:lang w:val="en-US"/>
              </w:rPr>
              <w:t>containing</w:t>
            </w:r>
            <w:r w:rsidRPr="1A106A46" w:rsidR="00000000">
              <w:rPr>
                <w:lang w:val="en-US"/>
              </w:rPr>
              <w:t xml:space="preserve"> 1) standard vocabularies with aligned concepts to an overarching OMOP concept id, and 2) non-standard vocabularies.</w:t>
            </w:r>
          </w:p>
          <w:p w:rsidR="00DB3123" w:rsidRDefault="00000000" w14:paraId="678FC207" w14:textId="77777777">
            <w:pPr>
              <w:widowControl w:val="0"/>
            </w:pPr>
            <w:r w:rsidRPr="1A106A46" w:rsidR="00000000">
              <w:rPr>
                <w:lang w:val="en-US"/>
              </w:rPr>
              <w:t xml:space="preserve">Standard concepts are assigned a domain id which </w:t>
            </w:r>
            <w:r w:rsidRPr="1A106A46" w:rsidR="00000000">
              <w:rPr>
                <w:lang w:val="en-US"/>
              </w:rPr>
              <w:t>determines</w:t>
            </w:r>
            <w:r w:rsidRPr="1A106A46" w:rsidR="00000000">
              <w:rPr>
                <w:lang w:val="en-US"/>
              </w:rPr>
              <w:t xml:space="preserve"> which OMOP table to populate.</w:t>
            </w:r>
          </w:p>
        </w:tc>
      </w:tr>
      <w:tr w:rsidR="00DB3123" w:rsidTr="1A106A46" w14:paraId="1E6C4D89" w14:textId="77777777">
        <w:tc>
          <w:tcPr>
            <w:tcW w:w="2340" w:type="dxa"/>
            <w:shd w:val="clear" w:color="auto" w:fill="auto"/>
            <w:tcMar>
              <w:top w:w="100" w:type="dxa"/>
              <w:left w:w="100" w:type="dxa"/>
              <w:bottom w:w="100" w:type="dxa"/>
              <w:right w:w="100" w:type="dxa"/>
            </w:tcMar>
          </w:tcPr>
          <w:p w:rsidR="00DB3123" w:rsidRDefault="00000000" w14:paraId="3339952D" w14:textId="77777777">
            <w:pPr>
              <w:widowControl w:val="0"/>
            </w:pPr>
            <w:r>
              <w:t>Messaging</w:t>
            </w:r>
          </w:p>
        </w:tc>
        <w:tc>
          <w:tcPr>
            <w:tcW w:w="3780" w:type="dxa"/>
            <w:shd w:val="clear" w:color="auto" w:fill="auto"/>
            <w:tcMar>
              <w:top w:w="100" w:type="dxa"/>
              <w:left w:w="100" w:type="dxa"/>
              <w:bottom w:w="100" w:type="dxa"/>
              <w:right w:w="100" w:type="dxa"/>
            </w:tcMar>
          </w:tcPr>
          <w:p w:rsidR="00DB3123" w:rsidRDefault="00000000" w14:paraId="431CA089" w14:textId="77777777">
            <w:pPr>
              <w:widowControl w:val="0"/>
            </w:pPr>
            <w:r>
              <w:t>Primarily, a REST-based API with representations in JSON, XML, or TTL. Ideally messaging-agnostic with support for other messaging formats such as SOAP or Document-based.</w:t>
            </w:r>
          </w:p>
        </w:tc>
        <w:tc>
          <w:tcPr>
            <w:tcW w:w="3660" w:type="dxa"/>
            <w:shd w:val="clear" w:color="auto" w:fill="auto"/>
            <w:tcMar>
              <w:top w:w="100" w:type="dxa"/>
              <w:left w:w="100" w:type="dxa"/>
              <w:bottom w:w="100" w:type="dxa"/>
              <w:right w:w="100" w:type="dxa"/>
            </w:tcMar>
          </w:tcPr>
          <w:p w:rsidR="00DB3123" w:rsidRDefault="00000000" w14:paraId="3C4782A8" w14:textId="77777777">
            <w:pPr>
              <w:widowControl w:val="0"/>
            </w:pPr>
            <w:r>
              <w:t>Records-based through SQL and R-based libraries.</w:t>
            </w:r>
          </w:p>
        </w:tc>
      </w:tr>
    </w:tbl>
    <w:p w:rsidR="00DB3123" w:rsidRDefault="00DB3123" w14:paraId="3BE746D4" w14:textId="77777777"/>
    <w:p w:rsidR="00DB3123" w:rsidP="009D5207" w:rsidRDefault="00000000" w14:paraId="3295067D" w14:textId="77777777">
      <w:pPr>
        <w:pStyle w:val="Heading2"/>
        <w:numPr>
          <w:ilvl w:val="1"/>
          <w:numId w:val="14"/>
        </w:numPr>
      </w:pPr>
      <w:bookmarkStart w:name="_Toc180574159" w:id="67"/>
      <w:r>
        <w:t>General Design Principles - OMOP CDM</w:t>
      </w:r>
      <w:bookmarkEnd w:id="67"/>
      <w:r>
        <w:t xml:space="preserve"> </w:t>
      </w:r>
    </w:p>
    <w:p w:rsidR="00DB3123" w:rsidRDefault="00DB3123" w14:paraId="1A26AA3A" w14:textId="77777777"/>
    <w:p w:rsidR="00DB3123" w:rsidRDefault="00000000" w14:paraId="585D2B1E" w14:textId="77777777">
      <w:r>
        <w:t xml:space="preserve">The </w:t>
      </w:r>
      <w:hyperlink r:id="rId57">
        <w:r w:rsidR="00DB3123">
          <w:rPr>
            <w:color w:val="1155CC"/>
            <w:u w:val="single"/>
          </w:rPr>
          <w:t>Book of OHDSI Chapter 4</w:t>
        </w:r>
      </w:hyperlink>
      <w:r>
        <w:t xml:space="preserve"> describes the general design principles. Here we elaborate its implications to FHIR.</w:t>
      </w:r>
    </w:p>
    <w:p w:rsidR="00DB3123" w:rsidRDefault="00000000" w14:paraId="094BF2A5" w14:textId="77777777">
      <w:r w:rsidRPr="1A106A46" w:rsidR="00000000">
        <w:rPr>
          <w:lang w:val="en-US"/>
        </w:rPr>
        <w:t>Optimized</w:t>
      </w:r>
      <w:r w:rsidRPr="1A106A46" w:rsidR="00000000">
        <w:rPr>
          <w:lang w:val="en-US"/>
        </w:rPr>
        <w:t xml:space="preserve"> for observational studies using large scale analytics. This drives the information modeling design choices which potentially introduces </w:t>
      </w:r>
      <w:r w:rsidRPr="1A106A46" w:rsidR="00000000">
        <w:rPr>
          <w:lang w:val="en-US"/>
        </w:rPr>
        <w:t>lossiness</w:t>
      </w:r>
      <w:r w:rsidRPr="1A106A46" w:rsidR="00000000">
        <w:rPr>
          <w:lang w:val="en-US"/>
        </w:rPr>
        <w:t xml:space="preserve"> from the source due to the constraints of institutional review boards (IRBs) and a set of data elements which are critical for research, and </w:t>
      </w:r>
      <w:r w:rsidRPr="1A106A46" w:rsidR="00000000">
        <w:rPr>
          <w:lang w:val="en-US"/>
        </w:rPr>
        <w:t>consequently</w:t>
      </w:r>
      <w:r w:rsidRPr="1A106A46" w:rsidR="00000000">
        <w:rPr>
          <w:lang w:val="en-US"/>
        </w:rPr>
        <w:t xml:space="preserve"> which limit the type of data that can be shared in research.</w:t>
      </w:r>
    </w:p>
    <w:p w:rsidR="00DB3123" w:rsidRDefault="00000000" w14:paraId="41A86820" w14:textId="24ABF4C4">
      <w:r>
        <w:rPr>
          <w:b/>
        </w:rPr>
        <w:lastRenderedPageBreak/>
        <w:t>OMOP focuses on the concepts that were already completed</w:t>
      </w:r>
      <w:r>
        <w:t>. For example, medications that were ordered but not administered might not exist in DRUG_</w:t>
      </w:r>
      <w:r w:rsidR="00AA672C">
        <w:t>EXPOSURE</w:t>
      </w:r>
      <w:r>
        <w:t>.</w:t>
      </w:r>
    </w:p>
    <w:p w:rsidR="00DB3123" w:rsidP="1A106A46" w:rsidRDefault="00000000" w14:paraId="74AF78B3" w14:textId="77777777">
      <w:pPr>
        <w:rPr>
          <w:lang w:val="en-US"/>
        </w:rPr>
      </w:pPr>
      <w:r w:rsidRPr="1A106A46" w:rsidR="00000000">
        <w:rPr>
          <w:b w:val="1"/>
          <w:bCs w:val="1"/>
          <w:lang w:val="en-US"/>
        </w:rPr>
        <w:t>OMOP is mostly a</w:t>
      </w:r>
      <w:r w:rsidRPr="1A106A46" w:rsidR="00000000">
        <w:rPr>
          <w:lang w:val="en-US"/>
        </w:rPr>
        <w:t xml:space="preserve"> </w:t>
      </w:r>
      <w:r w:rsidRPr="1A106A46" w:rsidR="00000000">
        <w:rPr>
          <w:b w:val="1"/>
          <w:bCs w:val="1"/>
          <w:lang w:val="en-US"/>
        </w:rPr>
        <w:t>storage model</w:t>
      </w:r>
      <w:r w:rsidRPr="1A106A46" w:rsidR="00000000">
        <w:rPr>
          <w:lang w:val="en-US"/>
        </w:rPr>
        <w:t xml:space="preserve">: primarily an entity-relationship model adopting entity-attribute-value relationships most suitable for relational databases where accessibility </w:t>
      </w:r>
      <w:r w:rsidRPr="1A106A46" w:rsidR="00000000">
        <w:rPr>
          <w:lang w:val="en-US"/>
        </w:rPr>
        <w:t>is  “</w:t>
      </w:r>
      <w:r w:rsidRPr="1A106A46" w:rsidR="00000000">
        <w:rPr>
          <w:lang w:val="en-US"/>
        </w:rPr>
        <w:t>typically achieved through the SQL interface</w:t>
      </w:r>
      <w:r w:rsidRPr="1A106A46">
        <w:rPr>
          <w:vertAlign w:val="superscript"/>
          <w:lang w:val="en-US"/>
        </w:rPr>
        <w:footnoteReference w:id="4"/>
      </w:r>
      <w:r w:rsidRPr="1A106A46" w:rsidR="00000000">
        <w:rPr>
          <w:lang w:val="en-US"/>
        </w:rPr>
        <w:t>”.</w:t>
      </w:r>
    </w:p>
    <w:p w:rsidR="00DB3123" w:rsidRDefault="00000000" w14:paraId="0AB66C82" w14:textId="77777777">
      <w:r>
        <w:rPr>
          <w:b/>
        </w:rPr>
        <w:t xml:space="preserve">OMOP aims to be </w:t>
      </w:r>
      <w:r>
        <w:rPr>
          <w:b/>
          <w:i/>
        </w:rPr>
        <w:t>data-source agnostic</w:t>
      </w:r>
      <w:r>
        <w:t>. Metadata specific to the data source should not be stored in OMOP. FHIR-contextual data should be left out of OMOP. For example:</w:t>
      </w:r>
    </w:p>
    <w:p w:rsidR="00DB3123" w:rsidRDefault="00000000" w14:paraId="136D65E9" w14:textId="77777777">
      <w:pPr>
        <w:ind w:left="720"/>
      </w:pPr>
      <w:r w:rsidRPr="1A106A46" w:rsidR="00000000">
        <w:rPr>
          <w:lang w:val="en-US"/>
        </w:rPr>
        <w:t xml:space="preserve">The FHIR Profile metadata </w:t>
      </w:r>
      <w:r w:rsidRPr="1A106A46" w:rsidR="00000000">
        <w:rPr>
          <w:rFonts w:ascii="Calibri" w:hAnsi="Calibri" w:eastAsia="Calibri" w:cs="Calibri"/>
          <w:lang w:val="en-US"/>
        </w:rPr>
        <w:t>Condition.meta.profile</w:t>
      </w:r>
      <w:r w:rsidRPr="1A106A46" w:rsidR="00000000">
        <w:rPr>
          <w:lang w:val="en-US"/>
        </w:rPr>
        <w:t xml:space="preserve"> </w:t>
      </w:r>
    </w:p>
    <w:p w:rsidR="00DB3123" w:rsidRDefault="00000000" w14:paraId="66EB5556" w14:textId="77777777">
      <w:r w:rsidRPr="1A106A46" w:rsidR="00000000">
        <w:rPr>
          <w:b w:val="1"/>
          <w:bCs w:val="1"/>
          <w:lang w:val="en-US"/>
        </w:rPr>
        <w:t>OMOP is “</w:t>
      </w:r>
      <w:r w:rsidRPr="1A106A46" w:rsidR="00000000">
        <w:rPr>
          <w:b w:val="1"/>
          <w:bCs w:val="1"/>
          <w:i w:val="1"/>
          <w:iCs w:val="1"/>
          <w:lang w:val="en-US"/>
        </w:rPr>
        <w:t>semantic first</w:t>
      </w:r>
      <w:r w:rsidRPr="1A106A46" w:rsidR="00000000">
        <w:rPr>
          <w:b w:val="1"/>
          <w:bCs w:val="1"/>
          <w:lang w:val="en-US"/>
        </w:rPr>
        <w:t>”</w:t>
      </w:r>
      <w:r w:rsidRPr="1A106A46" w:rsidR="00000000">
        <w:rPr>
          <w:lang w:val="en-US"/>
        </w:rPr>
        <w:t>,</w:t>
      </w:r>
      <w:r w:rsidRPr="1A106A46" w:rsidR="00000000">
        <w:rPr>
          <w:lang w:val="en-US"/>
        </w:rPr>
        <w:t xml:space="preserve"> meaning that it relies heavily on its ontology to decide the entities where the mappings occur. For OMOP, each Standard Concept has a unique Domain assignment, which defines which table they are recorded in. Even though the correct Domain assignment is subject for debate in the community, this strict Domain table field correspondence rule assures that there is always an unambiguous location for any code or concept. </w:t>
      </w:r>
      <w:r w:rsidRPr="1A106A46" w:rsidR="00000000">
        <w:rPr>
          <w:lang w:val="en-US"/>
        </w:rPr>
        <w:t>Reference</w:t>
      </w:r>
      <w:r w:rsidRPr="1A106A46" w:rsidR="00000000">
        <w:rPr>
          <w:lang w:val="en-US"/>
        </w:rPr>
        <w:t xml:space="preserve"> the OMOP CDM Conventions for further information.</w:t>
      </w:r>
    </w:p>
    <w:p w:rsidR="00DB3123" w:rsidRDefault="00000000" w14:paraId="6D35BF32" w14:textId="77777777">
      <w:r>
        <w:rPr>
          <w:b/>
        </w:rPr>
        <w:t>OMOP has limited cardinality for some tables</w:t>
      </w:r>
      <w:r>
        <w:t xml:space="preserve">. For example, the OMOP </w:t>
      </w:r>
      <w:r>
        <w:rPr>
          <w:rFonts w:ascii="Calibri" w:hAnsi="Calibri" w:eastAsia="Calibri" w:cs="Calibri"/>
        </w:rPr>
        <w:t>PERSON</w:t>
      </w:r>
      <w:r>
        <w:t xml:space="preserve"> table has only one provider_id row.</w:t>
      </w:r>
    </w:p>
    <w:p w:rsidR="00DB3123" w:rsidRDefault="00000000" w14:paraId="41F4E424" w14:textId="77777777">
      <w:r>
        <w:rPr>
          <w:b/>
        </w:rPr>
        <w:t>OMOP is currently a “last mile” data model</w:t>
      </w:r>
      <w:r>
        <w:t>. This data is usually populated in an aggregated data store and not re-shared or re-translated.</w:t>
      </w:r>
    </w:p>
    <w:p w:rsidR="00DB3123" w:rsidP="1A106A46" w:rsidRDefault="00000000" w14:paraId="6AE10008" w14:textId="77777777">
      <w:pPr>
        <w:rPr>
          <w:lang w:val="en-US"/>
        </w:rPr>
      </w:pPr>
      <w:r w:rsidRPr="1A106A46" w:rsidR="00000000">
        <w:rPr>
          <w:b w:val="1"/>
          <w:bCs w:val="1"/>
          <w:lang w:val="en-US"/>
        </w:rPr>
        <w:t>OMOP concepts are “</w:t>
      </w:r>
      <w:r w:rsidRPr="1A106A46" w:rsidR="00000000">
        <w:rPr>
          <w:b w:val="1"/>
          <w:bCs w:val="1"/>
          <w:lang w:val="en-US"/>
        </w:rPr>
        <w:t>closed-world</w:t>
      </w:r>
      <w:r w:rsidRPr="1A106A46" w:rsidR="00000000">
        <w:rPr>
          <w:b w:val="1"/>
          <w:bCs w:val="1"/>
          <w:lang w:val="en-US"/>
        </w:rPr>
        <w:t>”</w:t>
      </w:r>
      <w:r w:rsidRPr="1A106A46" w:rsidR="00000000">
        <w:rPr>
          <w:lang w:val="en-US"/>
        </w:rPr>
        <w:t>.</w:t>
      </w:r>
      <w:r w:rsidRPr="1A106A46" w:rsidR="00000000">
        <w:rPr>
          <w:lang w:val="en-US"/>
        </w:rPr>
        <w:t xml:space="preserve"> </w:t>
      </w:r>
      <w:r w:rsidRPr="1A106A46" w:rsidR="00000000">
        <w:rPr>
          <w:lang w:val="en-US"/>
        </w:rPr>
        <w:t>The OMOP Ontology presumes that all of the concepts needed for an observational study already exist.</w:t>
      </w:r>
      <w:r w:rsidRPr="1A106A46" w:rsidR="00000000">
        <w:rPr>
          <w:lang w:val="en-US"/>
        </w:rPr>
        <w:t xml:space="preserve"> </w:t>
      </w:r>
      <w:r w:rsidRPr="1A106A46" w:rsidR="00000000">
        <w:rPr>
          <w:lang w:val="en-US"/>
        </w:rPr>
        <w:t>While the OMOP CDM schema allows population of values as string in the event that an OMOP concept id does not exist, doing this risks errors of omission for existing cohort definitions.</w:t>
      </w:r>
    </w:p>
    <w:p w:rsidR="00DB3123" w:rsidP="009D5207" w:rsidRDefault="00000000" w14:paraId="54CB33A2" w14:textId="77777777">
      <w:pPr>
        <w:pStyle w:val="Heading2"/>
        <w:numPr>
          <w:ilvl w:val="1"/>
          <w:numId w:val="14"/>
        </w:numPr>
      </w:pPr>
      <w:bookmarkStart w:name="_Toc180574160" w:id="68"/>
      <w:r>
        <w:t>General Design Principles - FHIR Framework</w:t>
      </w:r>
      <w:bookmarkEnd w:id="68"/>
    </w:p>
    <w:p w:rsidR="00DB3123" w:rsidRDefault="00000000" w14:paraId="1288A9F1" w14:textId="77777777">
      <w:r>
        <w:t xml:space="preserve">FHIR is a framework that includes a standardized but extensible information model based on resources, standardized operations, and tooling. Although some FHIR solutions exist with the intent of being a persistent data store, much of the focus on FHIR is in </w:t>
      </w:r>
      <w:r>
        <w:rPr>
          <w:i/>
        </w:rPr>
        <w:t>data exchange and transport</w:t>
      </w:r>
      <w:r>
        <w:t xml:space="preserve"> among systems, and in some cases, bidirectionally. However, as FHIR evolves towards research-oriented use cases, reference implementations which were initially designed as a translational data hub are now evolving towards being a persistent data store. </w:t>
      </w:r>
    </w:p>
    <w:p w:rsidR="00DB3123" w:rsidRDefault="00000000" w14:paraId="1FEC3F18" w14:textId="77777777">
      <w:r>
        <w:rPr>
          <w:b/>
        </w:rPr>
        <w:t>FHIR is currently treated as a transport standard</w:t>
      </w:r>
      <w:r>
        <w:t xml:space="preserve"> (although this is quickly evolving). While FHIR is popular in its adoption and some institutions use it as a persistent store, FHIR is mostly an exchange standard.</w:t>
      </w:r>
    </w:p>
    <w:p w:rsidR="00DB3123" w:rsidRDefault="00000000" w14:paraId="453D4C91" w14:textId="77777777">
      <w:r w:rsidRPr="1A106A46" w:rsidR="00000000">
        <w:rPr>
          <w:b w:val="1"/>
          <w:bCs w:val="1"/>
          <w:lang w:val="en-US"/>
        </w:rPr>
        <w:t>FHIR lacks a single cohesive ontology</w:t>
      </w:r>
      <w:r w:rsidRPr="1A106A46" w:rsidR="00000000">
        <w:rPr>
          <w:lang w:val="en-US"/>
        </w:rPr>
        <w:t xml:space="preserve">. The FHIR Community has a Healthcare Terminology Authority (HTA) which acknowledges and manages </w:t>
      </w:r>
      <w:r w:rsidRPr="1A106A46" w:rsidR="00000000">
        <w:rPr>
          <w:lang w:val="en-US"/>
        </w:rPr>
        <w:t>an</w:t>
      </w:r>
      <w:r w:rsidRPr="1A106A46" w:rsidR="00000000">
        <w:rPr>
          <w:lang w:val="en-US"/>
        </w:rPr>
        <w:t xml:space="preserve"> identification of internal and external vocabularies. However, the FHIR framework itself does not have </w:t>
      </w:r>
      <w:r w:rsidRPr="1A106A46" w:rsidR="00000000">
        <w:rPr>
          <w:lang w:val="en-US"/>
        </w:rPr>
        <w:t>a comprehensive</w:t>
      </w:r>
      <w:r w:rsidRPr="1A106A46" w:rsidR="00000000">
        <w:rPr>
          <w:lang w:val="en-US"/>
        </w:rPr>
        <w:t xml:space="preserve"> terminology </w:t>
      </w:r>
      <w:r w:rsidRPr="1A106A46" w:rsidR="00000000">
        <w:rPr>
          <w:lang w:val="en-US"/>
        </w:rPr>
        <w:t xml:space="preserve">which relates concepts across all acknowledged terminologies. When combined with a loose semantic binding for FHIR base resources, this potentially leads to a mapping of non-standard or non-existent concepts in the OMOP Ontology. Because of this, FHIR profiles can be used to further constrain code systems bound to a specific element. Historically, SNOMED and UMLS </w:t>
      </w:r>
      <w:r w:rsidRPr="1A106A46" w:rsidR="00000000">
        <w:rPr>
          <w:lang w:val="en-US"/>
        </w:rPr>
        <w:t>comes</w:t>
      </w:r>
      <w:r w:rsidRPr="1A106A46" w:rsidR="00000000">
        <w:rPr>
          <w:lang w:val="en-US"/>
        </w:rPr>
        <w:t xml:space="preserve"> closest to providing </w:t>
      </w:r>
      <w:r w:rsidRPr="1A106A46" w:rsidR="00000000">
        <w:rPr>
          <w:lang w:val="en-US"/>
        </w:rPr>
        <w:t>an</w:t>
      </w:r>
      <w:r w:rsidRPr="1A106A46" w:rsidR="00000000">
        <w:rPr>
          <w:lang w:val="en-US"/>
        </w:rPr>
        <w:t xml:space="preserve"> </w:t>
      </w:r>
      <w:r w:rsidRPr="1A106A46" w:rsidR="00000000">
        <w:rPr>
          <w:lang w:val="en-US"/>
        </w:rPr>
        <w:t>publicly-available</w:t>
      </w:r>
      <w:r w:rsidRPr="1A106A46" w:rsidR="00000000">
        <w:rPr>
          <w:lang w:val="en-US"/>
        </w:rPr>
        <w:t xml:space="preserve"> ontology </w:t>
      </w:r>
      <w:r w:rsidRPr="1A106A46" w:rsidR="00000000">
        <w:rPr>
          <w:lang w:val="en-US"/>
        </w:rPr>
        <w:t>similar to</w:t>
      </w:r>
      <w:r w:rsidRPr="1A106A46" w:rsidR="00000000">
        <w:rPr>
          <w:lang w:val="en-US"/>
        </w:rPr>
        <w:t xml:space="preserve"> what OMOP has. Some commercial terminology/content vendors offer a proprietary solution in which codes are harmonized to one overarching concept (e.g.: 3M, IMO).</w:t>
      </w:r>
    </w:p>
    <w:p w:rsidR="00DB3123" w:rsidRDefault="00000000" w14:paraId="5BAF3024" w14:textId="77777777">
      <w:r w:rsidRPr="1A106A46" w:rsidR="00000000">
        <w:rPr>
          <w:b w:val="1"/>
          <w:bCs w:val="1"/>
          <w:lang w:val="en-US"/>
        </w:rPr>
        <w:t xml:space="preserve">FHIR allows for several ways to structurally </w:t>
      </w:r>
      <w:r w:rsidRPr="1A106A46" w:rsidR="00000000">
        <w:rPr>
          <w:b w:val="1"/>
          <w:bCs w:val="1"/>
          <w:lang w:val="en-US"/>
        </w:rPr>
        <w:t>represent</w:t>
      </w:r>
      <w:r w:rsidRPr="1A106A46" w:rsidR="00000000">
        <w:rPr>
          <w:b w:val="1"/>
          <w:bCs w:val="1"/>
          <w:lang w:val="en-US"/>
        </w:rPr>
        <w:t xml:space="preserve"> a clinical data construct</w:t>
      </w:r>
      <w:r w:rsidRPr="1A106A46" w:rsidR="00000000">
        <w:rPr>
          <w:lang w:val="en-US"/>
        </w:rPr>
        <w:t xml:space="preserve">. </w:t>
      </w:r>
    </w:p>
    <w:p w:rsidR="00DB3123" w:rsidRDefault="00000000" w14:paraId="6AD6AA45" w14:textId="77777777">
      <w:r>
        <w:t xml:space="preserve">For example, a </w:t>
      </w:r>
      <w:hyperlink r:id="rId58">
        <w:r w:rsidR="00DB3123">
          <w:rPr>
            <w:color w:val="1155CC"/>
            <w:u w:val="single"/>
          </w:rPr>
          <w:t xml:space="preserve">FHIR </w:t>
        </w:r>
      </w:hyperlink>
      <w:hyperlink r:id="rId59">
        <w:r w:rsidR="00DB3123">
          <w:rPr>
            <w:rFonts w:ascii="Calibri" w:hAnsi="Calibri" w:eastAsia="Calibri" w:cs="Calibri"/>
            <w:color w:val="1155CC"/>
            <w:u w:val="single"/>
          </w:rPr>
          <w:t>MedicationRequest</w:t>
        </w:r>
      </w:hyperlink>
      <w:r>
        <w:t xml:space="preserve"> resource can represent the coded medication in two ways:</w:t>
      </w:r>
    </w:p>
    <w:p w:rsidR="00DB3123" w:rsidRDefault="00000000" w14:paraId="484F0710" w14:textId="77777777">
      <w:pPr>
        <w:numPr>
          <w:ilvl w:val="0"/>
          <w:numId w:val="11"/>
        </w:numPr>
        <w:rPr/>
      </w:pPr>
      <w:r w:rsidRPr="1A106A46" w:rsidR="00000000">
        <w:rPr>
          <w:lang w:val="en-US"/>
        </w:rPr>
        <w:t xml:space="preserve">As a </w:t>
      </w:r>
      <w:r w:rsidRPr="1A106A46" w:rsidR="00000000">
        <w:rPr>
          <w:lang w:val="en-US"/>
        </w:rPr>
        <w:t>codeable</w:t>
      </w:r>
      <w:r w:rsidRPr="1A106A46" w:rsidR="00000000">
        <w:rPr>
          <w:lang w:val="en-US"/>
        </w:rPr>
        <w:t xml:space="preserve"> concept directly in the </w:t>
      </w:r>
      <w:r w:rsidRPr="1A106A46" w:rsidR="00000000">
        <w:rPr>
          <w:rFonts w:ascii="Calibri" w:hAnsi="Calibri" w:eastAsia="Calibri" w:cs="Calibri"/>
          <w:lang w:val="en-US"/>
        </w:rPr>
        <w:t>MedicationRequest</w:t>
      </w:r>
      <w:r w:rsidRPr="1A106A46" w:rsidR="00000000">
        <w:rPr>
          <w:lang w:val="en-US"/>
        </w:rPr>
        <w:t xml:space="preserve"> resource</w:t>
      </w:r>
    </w:p>
    <w:p w:rsidR="00DB3123" w:rsidRDefault="00000000" w14:paraId="1ACEBD2B" w14:textId="77777777">
      <w:pPr>
        <w:numPr>
          <w:ilvl w:val="0"/>
          <w:numId w:val="11"/>
        </w:numPr>
      </w:pPr>
      <w:r>
        <w:t xml:space="preserve">As a reference to a separate </w:t>
      </w:r>
      <w:hyperlink r:id="rId60">
        <w:r w:rsidR="00DB3123">
          <w:rPr>
            <w:rFonts w:ascii="Calibri" w:hAnsi="Calibri" w:eastAsia="Calibri" w:cs="Calibri"/>
            <w:color w:val="0000FF"/>
            <w:u w:val="single"/>
          </w:rPr>
          <w:t>Medication</w:t>
        </w:r>
      </w:hyperlink>
      <w:r>
        <w:t xml:space="preserve"> resource</w:t>
      </w:r>
    </w:p>
    <w:p w:rsidR="00DB3123" w:rsidRDefault="00000000" w14:paraId="083BD19F" w14:textId="77777777">
      <w:r w:rsidRPr="1A106A46" w:rsidR="00000000">
        <w:rPr>
          <w:lang w:val="en-US"/>
        </w:rPr>
        <w:t xml:space="preserve">Without any constraints specified in a profile, a data source can choose either method of </w:t>
      </w:r>
      <w:r w:rsidRPr="1A106A46" w:rsidR="00000000">
        <w:rPr>
          <w:lang w:val="en-US"/>
        </w:rPr>
        <w:t>representing</w:t>
      </w:r>
      <w:r w:rsidRPr="1A106A46" w:rsidR="00000000">
        <w:rPr>
          <w:lang w:val="en-US"/>
        </w:rPr>
        <w:t xml:space="preserve"> the medication concept. From an ETL perspective, this means that, unless there is a FHIR profile which constrains the </w:t>
      </w:r>
      <w:r w:rsidRPr="1A106A46" w:rsidR="00000000">
        <w:rPr>
          <w:rFonts w:ascii="Calibri" w:hAnsi="Calibri" w:eastAsia="Calibri" w:cs="Calibri"/>
          <w:lang w:val="en-US"/>
        </w:rPr>
        <w:t>MedicationRequest</w:t>
      </w:r>
      <w:r w:rsidRPr="1A106A46" w:rsidR="00000000">
        <w:rPr>
          <w:lang w:val="en-US"/>
        </w:rPr>
        <w:t xml:space="preserve"> resource to only one way to </w:t>
      </w:r>
      <w:r w:rsidRPr="1A106A46" w:rsidR="00000000">
        <w:rPr>
          <w:lang w:val="en-US"/>
        </w:rPr>
        <w:t>represent</w:t>
      </w:r>
      <w:r w:rsidRPr="1A106A46" w:rsidR="00000000">
        <w:rPr>
          <w:lang w:val="en-US"/>
        </w:rPr>
        <w:t xml:space="preserve"> the code, a FHIR-to-OMOP translator will need to check and process both methods of representation.</w:t>
      </w:r>
    </w:p>
    <w:p w:rsidR="00DB3123" w:rsidRDefault="00000000" w14:paraId="79E580AC" w14:textId="77777777">
      <w:r w:rsidRPr="1A106A46" w:rsidR="00000000">
        <w:rPr>
          <w:b w:val="1"/>
          <w:bCs w:val="1"/>
          <w:lang w:val="en-US"/>
        </w:rPr>
        <w:t>The FHIR framework allows for customized representations of its base and core resources in order to meet specific business or clinical requirements</w:t>
      </w:r>
      <w:r w:rsidRPr="1A106A46" w:rsidR="00000000">
        <w:rPr>
          <w:lang w:val="en-US"/>
        </w:rPr>
        <w:t>.</w:t>
      </w:r>
      <w:r w:rsidRPr="1A106A46" w:rsidR="00000000">
        <w:rPr>
          <w:lang w:val="en-US"/>
        </w:rPr>
        <w:t xml:space="preserve"> These customizations are represented in structured artifacts as “</w:t>
      </w:r>
      <w:hyperlink r:id="Rdcf036ef2ce64335">
        <w:r w:rsidRPr="1A106A46" w:rsidR="00DB3123">
          <w:rPr>
            <w:color w:val="1155CC"/>
            <w:u w:val="single"/>
            <w:lang w:val="en-US"/>
          </w:rPr>
          <w:t>FHIR profiles</w:t>
        </w:r>
      </w:hyperlink>
      <w:r w:rsidRPr="1A106A46" w:rsidR="00000000">
        <w:rPr>
          <w:lang w:val="en-US"/>
        </w:rPr>
        <w:t xml:space="preserve">”, FHIR Operations, and FHIR Conformance Rules tailored for a specific use case. FHIR specifiers can then aggregate these structured artifacts into a FHIR implementation guide (IG) which can then be shared with the FHIR implementation community. As an example, the </w:t>
      </w:r>
      <w:hyperlink r:id="R4c199fa0b5c945c1">
        <w:r w:rsidRPr="1A106A46" w:rsidR="00DB3123">
          <w:rPr>
            <w:color w:val="1155CC"/>
            <w:u w:val="single"/>
            <w:lang w:val="en-US"/>
          </w:rPr>
          <w:t>minimum Common Oncology Data Elements (mCODE) FHIR IG</w:t>
        </w:r>
      </w:hyperlink>
      <w:r w:rsidRPr="1A106A46" w:rsidR="00000000">
        <w:rPr>
          <w:lang w:val="en-US"/>
        </w:rPr>
        <w:t xml:space="preserve"> </w:t>
      </w:r>
      <w:r w:rsidRPr="1A106A46" w:rsidR="00000000">
        <w:rPr>
          <w:lang w:val="en-US"/>
        </w:rPr>
        <w:t>contains</w:t>
      </w:r>
      <w:r w:rsidRPr="1A106A46" w:rsidR="00000000">
        <w:rPr>
          <w:lang w:val="en-US"/>
        </w:rPr>
        <w:t xml:space="preserve"> FHIR profiles, operations, and conformance statements that derive from FHIR base resources. </w:t>
      </w:r>
    </w:p>
    <w:p w:rsidR="00DB3123" w:rsidRDefault="00DB3123" w14:paraId="7486445C" w14:textId="77777777"/>
    <w:p w:rsidR="00DB3123" w:rsidP="009D5207" w:rsidRDefault="00000000" w14:paraId="5DF9839E" w14:textId="77777777">
      <w:pPr>
        <w:pStyle w:val="Heading1"/>
        <w:numPr>
          <w:ilvl w:val="0"/>
          <w:numId w:val="14"/>
        </w:numPr>
      </w:pPr>
      <w:r>
        <w:t xml:space="preserve"> </w:t>
      </w:r>
      <w:bookmarkStart w:name="_Toc180574161" w:id="69"/>
      <w:r>
        <w:t>Appendix D: Resources and References for further reading</w:t>
      </w:r>
      <w:bookmarkEnd w:id="69"/>
    </w:p>
    <w:p w:rsidR="00DB3123" w:rsidP="009D5207" w:rsidRDefault="00000000" w14:paraId="483B2A87" w14:textId="77777777">
      <w:pPr>
        <w:pStyle w:val="Heading2"/>
        <w:numPr>
          <w:ilvl w:val="1"/>
          <w:numId w:val="14"/>
        </w:numPr>
      </w:pPr>
      <w:bookmarkStart w:name="_Toc180574162" w:id="70"/>
      <w:r>
        <w:t>FHIR References</w:t>
      </w:r>
      <w:bookmarkEnd w:id="70"/>
    </w:p>
    <w:tbl>
      <w:tblPr>
        <w:tblStyle w:val="a9"/>
        <w:tblW w:w="10800" w:type="dxa"/>
        <w:tblInd w:w="-1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5400"/>
        <w:gridCol w:w="5400"/>
      </w:tblGrid>
      <w:tr w:rsidR="00DB3123" w:rsidTr="1A106A46" w14:paraId="541EDC0B" w14:textId="77777777">
        <w:tc>
          <w:tcPr>
            <w:tcW w:w="5400" w:type="dxa"/>
            <w:shd w:val="clear" w:color="auto" w:fill="CFE2F3"/>
            <w:tcMar>
              <w:top w:w="100" w:type="dxa"/>
              <w:left w:w="100" w:type="dxa"/>
              <w:bottom w:w="100" w:type="dxa"/>
              <w:right w:w="100" w:type="dxa"/>
            </w:tcMar>
          </w:tcPr>
          <w:p w:rsidR="00DB3123" w:rsidRDefault="00000000" w14:paraId="20DB46A0" w14:textId="77777777">
            <w:pPr>
              <w:widowControl w:val="0"/>
              <w:pBdr>
                <w:top w:val="nil"/>
                <w:left w:val="nil"/>
                <w:bottom w:val="nil"/>
                <w:right w:val="nil"/>
                <w:between w:val="nil"/>
              </w:pBdr>
              <w:rPr>
                <w:b/>
              </w:rPr>
            </w:pPr>
            <w:r>
              <w:rPr>
                <w:b/>
              </w:rPr>
              <w:t>Reference</w:t>
            </w:r>
          </w:p>
        </w:tc>
        <w:tc>
          <w:tcPr>
            <w:tcW w:w="5400" w:type="dxa"/>
            <w:shd w:val="clear" w:color="auto" w:fill="CFE2F3"/>
            <w:tcMar>
              <w:top w:w="100" w:type="dxa"/>
              <w:left w:w="100" w:type="dxa"/>
              <w:bottom w:w="100" w:type="dxa"/>
              <w:right w:w="100" w:type="dxa"/>
            </w:tcMar>
          </w:tcPr>
          <w:p w:rsidR="00DB3123" w:rsidRDefault="00000000" w14:paraId="173129D7" w14:textId="77777777">
            <w:pPr>
              <w:widowControl w:val="0"/>
              <w:pBdr>
                <w:top w:val="nil"/>
                <w:left w:val="nil"/>
                <w:bottom w:val="nil"/>
                <w:right w:val="nil"/>
                <w:between w:val="nil"/>
              </w:pBdr>
              <w:rPr>
                <w:b/>
              </w:rPr>
            </w:pPr>
            <w:r>
              <w:rPr>
                <w:b/>
              </w:rPr>
              <w:t>Comments</w:t>
            </w:r>
          </w:p>
        </w:tc>
      </w:tr>
      <w:tr w:rsidR="00DB3123" w:rsidTr="1A106A46" w14:paraId="6D26A588" w14:textId="77777777">
        <w:tc>
          <w:tcPr>
            <w:tcW w:w="5400" w:type="dxa"/>
            <w:shd w:val="clear" w:color="auto" w:fill="auto"/>
            <w:tcMar>
              <w:top w:w="100" w:type="dxa"/>
              <w:left w:w="100" w:type="dxa"/>
              <w:bottom w:w="100" w:type="dxa"/>
              <w:right w:w="100" w:type="dxa"/>
            </w:tcMar>
          </w:tcPr>
          <w:p w:rsidR="00DB3123" w:rsidRDefault="00DB3123" w14:paraId="3EEC8204" w14:textId="77777777">
            <w:pPr>
              <w:widowControl w:val="0"/>
              <w:pBdr>
                <w:top w:val="nil"/>
                <w:left w:val="nil"/>
                <w:bottom w:val="nil"/>
                <w:right w:val="nil"/>
                <w:between w:val="nil"/>
              </w:pBdr>
            </w:pPr>
            <w:hyperlink r:id="rId63">
              <w:r>
                <w:rPr>
                  <w:color w:val="1155CC"/>
                  <w:u w:val="single"/>
                </w:rPr>
                <w:t>Introducing HL7 FHIR</w:t>
              </w:r>
            </w:hyperlink>
          </w:p>
        </w:tc>
        <w:tc>
          <w:tcPr>
            <w:tcW w:w="5400" w:type="dxa"/>
            <w:shd w:val="clear" w:color="auto" w:fill="auto"/>
            <w:tcMar>
              <w:top w:w="100" w:type="dxa"/>
              <w:left w:w="100" w:type="dxa"/>
              <w:bottom w:w="100" w:type="dxa"/>
              <w:right w:w="100" w:type="dxa"/>
            </w:tcMar>
          </w:tcPr>
          <w:p w:rsidR="00DB3123" w:rsidRDefault="00000000" w14:paraId="12449C23" w14:textId="77777777">
            <w:pPr>
              <w:widowControl w:val="0"/>
              <w:pBdr>
                <w:top w:val="nil"/>
                <w:left w:val="nil"/>
                <w:bottom w:val="nil"/>
                <w:right w:val="nil"/>
                <w:between w:val="nil"/>
              </w:pBdr>
              <w:rPr>
                <w:color w:val="333333"/>
                <w:highlight w:val="white"/>
              </w:rPr>
            </w:pPr>
            <w:r>
              <w:rPr>
                <w:color w:val="333333"/>
                <w:highlight w:val="white"/>
              </w:rPr>
              <w:t>An executive summary of the HL7 FHIR specification.</w:t>
            </w:r>
          </w:p>
        </w:tc>
      </w:tr>
      <w:tr w:rsidR="00DB3123" w:rsidTr="1A106A46" w14:paraId="151E4E82" w14:textId="77777777">
        <w:tc>
          <w:tcPr>
            <w:tcW w:w="5400" w:type="dxa"/>
            <w:shd w:val="clear" w:color="auto" w:fill="auto"/>
            <w:tcMar>
              <w:top w:w="100" w:type="dxa"/>
              <w:left w:w="100" w:type="dxa"/>
              <w:bottom w:w="100" w:type="dxa"/>
              <w:right w:w="100" w:type="dxa"/>
            </w:tcMar>
          </w:tcPr>
          <w:p w:rsidR="00DB3123" w:rsidRDefault="00DB3123" w14:paraId="7EA942CC" w14:textId="77777777">
            <w:pPr>
              <w:widowControl w:val="0"/>
              <w:pBdr>
                <w:top w:val="nil"/>
                <w:left w:val="nil"/>
                <w:bottom w:val="nil"/>
                <w:right w:val="nil"/>
                <w:between w:val="nil"/>
              </w:pBdr>
            </w:pPr>
            <w:hyperlink r:id="rId64">
              <w:r>
                <w:rPr>
                  <w:color w:val="1155CC"/>
                  <w:u w:val="single"/>
                </w:rPr>
                <w:t>FHIR Specification</w:t>
              </w:r>
            </w:hyperlink>
          </w:p>
        </w:tc>
        <w:tc>
          <w:tcPr>
            <w:tcW w:w="5400" w:type="dxa"/>
            <w:shd w:val="clear" w:color="auto" w:fill="auto"/>
            <w:tcMar>
              <w:top w:w="100" w:type="dxa"/>
              <w:left w:w="100" w:type="dxa"/>
              <w:bottom w:w="100" w:type="dxa"/>
              <w:right w:w="100" w:type="dxa"/>
            </w:tcMar>
          </w:tcPr>
          <w:p w:rsidR="00DB3123" w:rsidP="1A106A46" w:rsidRDefault="00000000" w14:paraId="3E7477A2" w14:textId="77777777">
            <w:pPr>
              <w:widowControl w:val="0"/>
              <w:pBdr>
                <w:top w:val="nil" w:color="000000" w:sz="0" w:space="0"/>
                <w:left w:val="nil" w:color="000000" w:sz="0" w:space="0"/>
                <w:bottom w:val="nil" w:color="000000" w:sz="0" w:space="0"/>
                <w:right w:val="nil" w:color="000000" w:sz="0" w:space="0"/>
                <w:between w:val="nil" w:color="000000" w:sz="0" w:space="0"/>
              </w:pBdr>
              <w:rPr>
                <w:sz w:val="26"/>
                <w:szCs w:val="26"/>
                <w:lang w:val="en-US"/>
              </w:rPr>
            </w:pPr>
            <w:r w:rsidRPr="1A106A46" w:rsidR="00000000">
              <w:rPr>
                <w:color w:val="333333"/>
                <w:highlight w:val="white"/>
                <w:lang w:val="en-US"/>
              </w:rPr>
              <w:t xml:space="preserve">A next generation standards framework created by HL7. FHIR combines the best features of HL7's </w:t>
            </w:r>
            <w:hyperlink r:id="R4a7e5b004559403c">
              <w:r w:rsidRPr="1A106A46" w:rsidR="00DB3123">
                <w:rPr>
                  <w:color w:val="428BCA"/>
                  <w:highlight w:val="white"/>
                  <w:lang w:val="en-US"/>
                </w:rPr>
                <w:t>v2</w:t>
              </w:r>
            </w:hyperlink>
            <w:r w:rsidRPr="1A106A46" w:rsidR="00000000">
              <w:rPr>
                <w:color w:val="333333"/>
                <w:highlight w:val="white"/>
                <w:lang w:val="en-US"/>
              </w:rPr>
              <w:t xml:space="preserve">, </w:t>
            </w:r>
            <w:hyperlink r:id="R0147b1111f0c4426">
              <w:r w:rsidRPr="1A106A46" w:rsidR="00DB3123">
                <w:rPr>
                  <w:color w:val="428BCA"/>
                  <w:highlight w:val="white"/>
                  <w:lang w:val="en-US"/>
                </w:rPr>
                <w:t>HL7 v3</w:t>
              </w:r>
            </w:hyperlink>
            <w:r w:rsidRPr="1A106A46" w:rsidR="00000000">
              <w:rPr>
                <w:color w:val="333333"/>
                <w:highlight w:val="white"/>
                <w:lang w:val="en-US"/>
              </w:rPr>
              <w:t xml:space="preserve">, and </w:t>
            </w:r>
            <w:hyperlink r:id="Rac7effb5bdf64b54">
              <w:r w:rsidRPr="1A106A46" w:rsidR="00DB3123">
                <w:rPr>
                  <w:color w:val="428BCA"/>
                  <w:highlight w:val="white"/>
                  <w:lang w:val="en-US"/>
                </w:rPr>
                <w:t>Clinical Document Architecture (CDA)</w:t>
              </w:r>
            </w:hyperlink>
            <w:r w:rsidRPr="1A106A46" w:rsidR="00000000">
              <w:rPr>
                <w:color w:val="333333"/>
                <w:highlight w:val="white"/>
                <w:lang w:val="en-US"/>
              </w:rPr>
              <w:t xml:space="preserve"> product lines while </w:t>
            </w:r>
            <w:r w:rsidRPr="1A106A46" w:rsidR="00000000">
              <w:rPr>
                <w:color w:val="333333"/>
                <w:highlight w:val="white"/>
                <w:lang w:val="en-US"/>
              </w:rPr>
              <w:t>leveraging</w:t>
            </w:r>
            <w:r w:rsidRPr="1A106A46" w:rsidR="00000000">
              <w:rPr>
                <w:color w:val="333333"/>
                <w:highlight w:val="white"/>
                <w:lang w:val="en-US"/>
              </w:rPr>
              <w:t xml:space="preserve"> the latest web </w:t>
            </w:r>
            <w:r w:rsidRPr="1A106A46" w:rsidR="00000000">
              <w:rPr>
                <w:color w:val="333333"/>
                <w:highlight w:val="white"/>
                <w:lang w:val="en-US"/>
              </w:rPr>
              <w:t xml:space="preserve">standards and applying a tight focus on </w:t>
            </w:r>
            <w:r w:rsidRPr="1A106A46" w:rsidR="00000000">
              <w:rPr>
                <w:color w:val="333333"/>
                <w:highlight w:val="white"/>
                <w:lang w:val="en-US"/>
              </w:rPr>
              <w:t>implementability</w:t>
            </w:r>
            <w:r w:rsidRPr="1A106A46" w:rsidR="00000000">
              <w:rPr>
                <w:color w:val="333333"/>
                <w:highlight w:val="white"/>
                <w:lang w:val="en-US"/>
              </w:rPr>
              <w:t>.</w:t>
            </w:r>
          </w:p>
        </w:tc>
      </w:tr>
    </w:tbl>
    <w:p w:rsidR="00DB3123" w:rsidRDefault="00DB3123" w14:paraId="46B67DBC" w14:textId="77777777"/>
    <w:p w:rsidR="00DB3123" w:rsidRDefault="00DB3123" w14:paraId="62026B17" w14:textId="77777777"/>
    <w:p w:rsidR="00DB3123" w:rsidP="009D5207" w:rsidRDefault="00000000" w14:paraId="11D32A60" w14:textId="77777777">
      <w:pPr>
        <w:pStyle w:val="Heading2"/>
        <w:numPr>
          <w:ilvl w:val="1"/>
          <w:numId w:val="14"/>
        </w:numPr>
      </w:pPr>
      <w:bookmarkStart w:name="_Toc180574163" w:id="71"/>
      <w:r>
        <w:t>OHDSI References</w:t>
      </w:r>
      <w:bookmarkEnd w:id="71"/>
    </w:p>
    <w:p w:rsidR="00DB3123" w:rsidRDefault="00DB3123" w14:paraId="6D0D5042" w14:textId="77777777"/>
    <w:tbl>
      <w:tblPr>
        <w:tblStyle w:val="aa"/>
        <w:tblW w:w="10800" w:type="dxa"/>
        <w:tblInd w:w="-1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5400"/>
        <w:gridCol w:w="5400"/>
      </w:tblGrid>
      <w:tr w:rsidR="00DB3123" w14:paraId="0A726F76" w14:textId="77777777">
        <w:tc>
          <w:tcPr>
            <w:tcW w:w="5400" w:type="dxa"/>
            <w:shd w:val="clear" w:color="auto" w:fill="CFE2F3"/>
            <w:tcMar>
              <w:top w:w="100" w:type="dxa"/>
              <w:left w:w="100" w:type="dxa"/>
              <w:bottom w:w="100" w:type="dxa"/>
              <w:right w:w="100" w:type="dxa"/>
            </w:tcMar>
          </w:tcPr>
          <w:p w:rsidR="00DB3123" w:rsidRDefault="00000000" w14:paraId="32CCD456" w14:textId="77777777">
            <w:pPr>
              <w:widowControl w:val="0"/>
              <w:rPr>
                <w:b/>
              </w:rPr>
            </w:pPr>
            <w:r>
              <w:rPr>
                <w:b/>
              </w:rPr>
              <w:t>Reference</w:t>
            </w:r>
          </w:p>
        </w:tc>
        <w:tc>
          <w:tcPr>
            <w:tcW w:w="5400" w:type="dxa"/>
            <w:shd w:val="clear" w:color="auto" w:fill="CFE2F3"/>
            <w:tcMar>
              <w:top w:w="100" w:type="dxa"/>
              <w:left w:w="100" w:type="dxa"/>
              <w:bottom w:w="100" w:type="dxa"/>
              <w:right w:w="100" w:type="dxa"/>
            </w:tcMar>
          </w:tcPr>
          <w:p w:rsidR="00DB3123" w:rsidRDefault="00000000" w14:paraId="76FAB158" w14:textId="77777777">
            <w:pPr>
              <w:spacing w:after="0"/>
            </w:pPr>
            <w:r>
              <w:t>Comments</w:t>
            </w:r>
          </w:p>
        </w:tc>
      </w:tr>
      <w:tr w:rsidR="00DB3123" w14:paraId="5BEAB85A" w14:textId="77777777">
        <w:tc>
          <w:tcPr>
            <w:tcW w:w="5400" w:type="dxa"/>
            <w:shd w:val="clear" w:color="auto" w:fill="auto"/>
            <w:tcMar>
              <w:top w:w="100" w:type="dxa"/>
              <w:left w:w="100" w:type="dxa"/>
              <w:bottom w:w="100" w:type="dxa"/>
              <w:right w:w="100" w:type="dxa"/>
            </w:tcMar>
          </w:tcPr>
          <w:p w:rsidR="00DB3123" w:rsidRDefault="00DB3123" w14:paraId="632ACA52" w14:textId="77777777">
            <w:pPr>
              <w:widowControl w:val="0"/>
              <w:rPr>
                <w:color w:val="0000FF"/>
                <w:u w:val="single"/>
              </w:rPr>
            </w:pPr>
            <w:hyperlink r:id="rId68">
              <w:r>
                <w:rPr>
                  <w:color w:val="1155CC"/>
                  <w:u w:val="single"/>
                </w:rPr>
                <w:t>Book of OHDSI</w:t>
              </w:r>
            </w:hyperlink>
          </w:p>
        </w:tc>
        <w:tc>
          <w:tcPr>
            <w:tcW w:w="5400" w:type="dxa"/>
            <w:shd w:val="clear" w:color="auto" w:fill="auto"/>
            <w:tcMar>
              <w:top w:w="100" w:type="dxa"/>
              <w:left w:w="100" w:type="dxa"/>
              <w:bottom w:w="100" w:type="dxa"/>
              <w:right w:w="100" w:type="dxa"/>
            </w:tcMar>
          </w:tcPr>
          <w:p w:rsidR="00DB3123" w:rsidRDefault="00000000" w14:paraId="7BA09E6D" w14:textId="77777777">
            <w:pPr>
              <w:spacing w:after="0"/>
              <w:rPr>
                <w:color w:val="333333"/>
                <w:highlight w:val="white"/>
              </w:rPr>
            </w:pPr>
            <w:r>
              <w:rPr>
                <w:color w:val="333333"/>
                <w:highlight w:val="white"/>
              </w:rPr>
              <w:t xml:space="preserve">This book aims to be a central knowledge repository for OHDSI, and it focuses on describing the OHDSI community, OHDSI data standards, and OHDSI tools. </w:t>
            </w:r>
          </w:p>
        </w:tc>
      </w:tr>
      <w:tr w:rsidR="00DB3123" w14:paraId="41020F2B" w14:textId="77777777">
        <w:tc>
          <w:tcPr>
            <w:tcW w:w="5400" w:type="dxa"/>
            <w:shd w:val="clear" w:color="auto" w:fill="auto"/>
            <w:tcMar>
              <w:top w:w="100" w:type="dxa"/>
              <w:left w:w="100" w:type="dxa"/>
              <w:bottom w:w="100" w:type="dxa"/>
              <w:right w:w="100" w:type="dxa"/>
            </w:tcMar>
          </w:tcPr>
          <w:p w:rsidR="00DB3123" w:rsidRDefault="00DB3123" w14:paraId="56AF3F2B" w14:textId="77777777">
            <w:pPr>
              <w:widowControl w:val="0"/>
            </w:pPr>
            <w:hyperlink r:id="rId69">
              <w:r>
                <w:rPr>
                  <w:color w:val="0000FF"/>
                  <w:u w:val="single"/>
                </w:rPr>
                <w:t>OHDSI Glossary</w:t>
              </w:r>
            </w:hyperlink>
            <w:r>
              <w:t xml:space="preserve"> </w:t>
            </w:r>
          </w:p>
        </w:tc>
        <w:tc>
          <w:tcPr>
            <w:tcW w:w="5400" w:type="dxa"/>
            <w:shd w:val="clear" w:color="auto" w:fill="auto"/>
            <w:tcMar>
              <w:top w:w="100" w:type="dxa"/>
              <w:left w:w="100" w:type="dxa"/>
              <w:bottom w:w="100" w:type="dxa"/>
              <w:right w:w="100" w:type="dxa"/>
            </w:tcMar>
          </w:tcPr>
          <w:p w:rsidR="00DB3123" w:rsidRDefault="00000000" w14:paraId="1C1732BC" w14:textId="77777777">
            <w:pPr>
              <w:widowControl w:val="0"/>
              <w:rPr>
                <w:color w:val="333333"/>
                <w:highlight w:val="white"/>
              </w:rPr>
            </w:pPr>
            <w:r>
              <w:rPr>
                <w:color w:val="333333"/>
                <w:highlight w:val="white"/>
              </w:rPr>
              <w:t>Definitions for common terms used in OHDSI documentation.</w:t>
            </w:r>
          </w:p>
        </w:tc>
      </w:tr>
      <w:tr w:rsidR="00DB3123" w14:paraId="7682AB10" w14:textId="77777777">
        <w:tc>
          <w:tcPr>
            <w:tcW w:w="5400" w:type="dxa"/>
            <w:shd w:val="clear" w:color="auto" w:fill="auto"/>
            <w:tcMar>
              <w:top w:w="100" w:type="dxa"/>
              <w:left w:w="100" w:type="dxa"/>
              <w:bottom w:w="100" w:type="dxa"/>
              <w:right w:w="100" w:type="dxa"/>
            </w:tcMar>
          </w:tcPr>
          <w:p w:rsidR="00DB3123" w:rsidRDefault="00DB3123" w14:paraId="070CB94B" w14:textId="77777777">
            <w:pPr>
              <w:widowControl w:val="0"/>
            </w:pPr>
            <w:hyperlink r:id="rId70">
              <w:r>
                <w:rPr>
                  <w:color w:val="1155CC"/>
                  <w:u w:val="single"/>
                </w:rPr>
                <w:t>OMOP Common Data Model</w:t>
              </w:r>
            </w:hyperlink>
          </w:p>
        </w:tc>
        <w:tc>
          <w:tcPr>
            <w:tcW w:w="5400" w:type="dxa"/>
            <w:shd w:val="clear" w:color="auto" w:fill="auto"/>
            <w:tcMar>
              <w:top w:w="100" w:type="dxa"/>
              <w:left w:w="100" w:type="dxa"/>
              <w:bottom w:w="100" w:type="dxa"/>
              <w:right w:w="100" w:type="dxa"/>
            </w:tcMar>
          </w:tcPr>
          <w:p w:rsidR="00DB3123" w:rsidRDefault="00000000" w14:paraId="0E2D2F77" w14:textId="77777777">
            <w:pPr>
              <w:widowControl w:val="0"/>
            </w:pPr>
            <w:r>
              <w:rPr>
                <w:color w:val="333333"/>
                <w:highlight w:val="white"/>
              </w:rPr>
              <w:t>An open community data standard, designed to standardize the structure and content of observational data and to enable efficient analyses that can produce reliable evidence. The current version is CDM v5.4</w:t>
            </w:r>
          </w:p>
        </w:tc>
      </w:tr>
    </w:tbl>
    <w:p w:rsidR="00DB3123" w:rsidRDefault="00DB3123" w14:paraId="0DE985EB" w14:textId="77777777"/>
    <w:p w:rsidR="00DB3123" w:rsidRDefault="00DB3123" w14:paraId="52C33AA6" w14:textId="77777777"/>
    <w:sectPr w:rsidR="00DB3123" w:rsidSect="000071D4">
      <w:pgSz w:w="12240" w:h="15840" w:orient="portrait"/>
      <w:pgMar w:top="1440" w:right="1260" w:bottom="1440" w:left="117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גל" w:author="גיא ליבנה" w:date="2025-01-20T21:33:00Z" w:id="8">
    <w:p w:rsidR="00B514E6" w:rsidP="00B514E6" w:rsidRDefault="00B514E6" w14:paraId="75E05902" w14:textId="77777777">
      <w:pPr>
        <w:pStyle w:val="CommentText"/>
      </w:pPr>
      <w:r>
        <w:rPr>
          <w:rStyle w:val="CommentReference"/>
        </w:rPr>
        <w:annotationRef/>
      </w:r>
      <w:r>
        <w:t xml:space="preserve">I think we need to add example of “straight forward” mapping of OMOP condition and procedures and observation before show the exceptions and the complexity </w:t>
      </w:r>
    </w:p>
  </w:comment>
  <w:comment w:initials="גל" w:author="גיא ליבנה" w:date="2025-02-16T22:13:00Z" w:id="12">
    <w:p w:rsidR="00C60A57" w:rsidP="00C60A57" w:rsidRDefault="00C60A57" w14:paraId="1C5AAC0B" w14:textId="77777777">
      <w:pPr>
        <w:pStyle w:val="CommentText"/>
      </w:pPr>
      <w:r>
        <w:rPr>
          <w:rStyle w:val="CommentReference"/>
        </w:rPr>
        <w:annotationRef/>
      </w:r>
      <w:r>
        <w:t>May is it correct?</w:t>
      </w:r>
    </w:p>
  </w:comment>
  <w:comment w:initials="MT" w:author="MLT" w:date="2025-02-20T15:38:00Z" w:id="13">
    <w:p w:rsidR="00D5620F" w:rsidP="00D5620F" w:rsidRDefault="00D5620F" w14:paraId="33E2FF60" w14:textId="77777777">
      <w:r>
        <w:rPr>
          <w:rStyle w:val="CommentReference"/>
        </w:rPr>
        <w:annotationRef/>
      </w:r>
      <w:r>
        <w:rPr>
          <w:color w:val="000000"/>
          <w:sz w:val="20"/>
          <w:szCs w:val="20"/>
        </w:rPr>
        <w:t>Yes. Correct.</w:t>
      </w:r>
    </w:p>
  </w:comment>
  <w:comment w:initials="גל" w:author="גיא ליבנה" w:date="2025-02-16T22:15:00Z" w:id="15">
    <w:p w:rsidR="00C60A57" w:rsidP="00C60A57" w:rsidRDefault="00C60A57" w14:paraId="700AA70C" w14:textId="7E88BDA4">
      <w:pPr>
        <w:pStyle w:val="CommentText"/>
      </w:pPr>
      <w:r>
        <w:rPr>
          <w:rStyle w:val="CommentReference"/>
        </w:rPr>
        <w:annotationRef/>
      </w:r>
      <w:r>
        <w:t>Am I right?</w:t>
      </w:r>
    </w:p>
  </w:comment>
  <w:comment w:initials="גל" w:author="גיא ליבנה" w:date="2025-02-16T22:15:00Z" w:id="16">
    <w:p w:rsidR="00C60A57" w:rsidP="00C60A57" w:rsidRDefault="00C60A57" w14:paraId="581C5AC8" w14:textId="77777777">
      <w:pPr>
        <w:pStyle w:val="CommentText"/>
      </w:pPr>
      <w:r>
        <w:rPr>
          <w:rStyle w:val="CommentReference"/>
        </w:rPr>
        <w:annotationRef/>
      </w:r>
      <w:r>
        <w:t>Am I right?</w:t>
      </w:r>
    </w:p>
  </w:comment>
  <w:comment w:initials="MT" w:author="MLT" w:date="2025-02-20T15:28:00Z" w:id="19">
    <w:p w:rsidR="00D5620F" w:rsidP="00D5620F" w:rsidRDefault="00D5620F" w14:paraId="503AE3ED" w14:textId="77777777">
      <w:r>
        <w:rPr>
          <w:rStyle w:val="CommentReference"/>
        </w:rPr>
        <w:annotationRef/>
      </w:r>
      <w:r>
        <w:rPr>
          <w:color w:val="000000"/>
          <w:sz w:val="20"/>
          <w:szCs w:val="20"/>
        </w:rPr>
        <w:t xml:space="preserve">Tied to the source data - bound to </w:t>
      </w:r>
      <w:hyperlink w:history="1" r:id="rId1">
        <w:r w:rsidRPr="00EF1A7F">
          <w:rPr>
            <w:rStyle w:val="Hyperlink"/>
            <w:sz w:val="20"/>
            <w:szCs w:val="20"/>
          </w:rPr>
          <w:t>https://athena.ohdsi.org/search-terms/terms?domain=Type+Concept&amp;standardConcept=Standard&amp;page=1&amp;pageSize=15&amp;query=</w:t>
        </w:r>
      </w:hyperlink>
      <w:r>
        <w:rPr>
          <w:color w:val="000000"/>
          <w:sz w:val="20"/>
          <w:szCs w:val="20"/>
        </w:rPr>
        <w:t xml:space="preserve"> . Typically, most implementers enter EHR or claim.</w:t>
      </w:r>
    </w:p>
  </w:comment>
  <w:comment w:initials="MT" w:author="MLT" w:date="2025-02-20T15:47:00Z" w:id="22">
    <w:p w:rsidR="00A91B5C" w:rsidP="00A91B5C" w:rsidRDefault="00A91B5C" w14:paraId="6A67D2CD" w14:textId="77777777">
      <w:r>
        <w:rPr>
          <w:rStyle w:val="CommentReference"/>
        </w:rPr>
        <w:annotationRef/>
      </w:r>
      <w:r>
        <w:rPr>
          <w:color w:val="000000"/>
          <w:sz w:val="20"/>
          <w:szCs w:val="20"/>
        </w:rPr>
        <w:t>For example, if it is an EHR integration, then choose the EHR concept_id 32817.</w:t>
      </w:r>
    </w:p>
  </w:comment>
  <w:comment w:initials="MT" w:author="MLT" w:date="2025-02-20T15:52:00Z" w:id="27">
    <w:p w:rsidR="005A5634" w:rsidP="005A5634" w:rsidRDefault="005A5634" w14:paraId="06305056" w14:textId="77777777">
      <w:r>
        <w:rPr>
          <w:rStyle w:val="CommentReference"/>
        </w:rPr>
        <w:annotationRef/>
      </w:r>
      <w:r>
        <w:rPr>
          <w:color w:val="000000"/>
          <w:sz w:val="20"/>
          <w:szCs w:val="20"/>
        </w:rPr>
        <w:t>@may to investigate what FHIR element is equivalent.</w:t>
      </w:r>
    </w:p>
  </w:comment>
  <w:comment w:initials="גל" w:author="גיא ליבנה" w:date="2025-01-20T21:07:00Z" w:id="34">
    <w:p w:rsidR="00A02683" w:rsidP="00A02683" w:rsidRDefault="00A02683" w14:paraId="18A11A06" w14:textId="7F08BEB4">
      <w:pPr>
        <w:pStyle w:val="CommentText"/>
      </w:pPr>
      <w:r>
        <w:rPr>
          <w:rStyle w:val="CommentReference"/>
        </w:rPr>
        <w:annotationRef/>
      </w:r>
      <w:r>
        <w:t>What you mean pre and post</w:t>
      </w:r>
    </w:p>
  </w:comment>
  <w:comment w:initials="גל" w:author="גיא ליבנה" w:date="2025-01-20T21:12:00Z" w:id="36">
    <w:p w:rsidR="00B66248" w:rsidP="00B66248" w:rsidRDefault="00B66248" w14:paraId="6863EEE5" w14:textId="77777777">
      <w:pPr>
        <w:pStyle w:val="CommentText"/>
      </w:pPr>
      <w:r>
        <w:rPr>
          <w:rStyle w:val="CommentReference"/>
        </w:rPr>
        <w:annotationRef/>
      </w:r>
      <w:r>
        <w:t>Does it exist? Is it different from No code</w:t>
      </w:r>
    </w:p>
  </w:comment>
  <w:comment w:initials="גל" w:author="גיא ליבנה" w:date="2025-02-05T23:23:00Z" w:id="48">
    <w:p w:rsidR="007B2F32" w:rsidP="007B2F32" w:rsidRDefault="007B2F32" w14:paraId="4F37B237" w14:textId="77777777">
      <w:pPr>
        <w:pStyle w:val="CommentText"/>
      </w:pPr>
      <w:r>
        <w:rPr>
          <w:rStyle w:val="CommentReference"/>
        </w:rPr>
        <w:annotationRef/>
      </w:r>
      <w:r>
        <w:t>What we meant by that?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5E05902" w15:done="0"/>
  <w15:commentEx w15:paraId="1C5AAC0B" w15:done="0"/>
  <w15:commentEx w15:paraId="33E2FF60" w15:paraIdParent="1C5AAC0B" w15:done="0"/>
  <w15:commentEx w15:paraId="700AA70C" w15:done="0"/>
  <w15:commentEx w15:paraId="581C5AC8" w15:done="0"/>
  <w15:commentEx w15:paraId="503AE3ED" w15:done="0"/>
  <w15:commentEx w15:paraId="6A67D2CD" w15:done="0"/>
  <w15:commentEx w15:paraId="06305056" w15:done="0"/>
  <w15:commentEx w15:paraId="18A11A06" w15:done="0"/>
  <w15:commentEx w15:paraId="6863EEE5" w15:done="0"/>
  <w15:commentEx w15:paraId="4F37B2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668C931" w16cex:dateUtc="2025-01-20T19:33:00Z"/>
  <w16cex:commentExtensible w16cex:durableId="0BCAF908" w16cex:dateUtc="2025-02-16T20:13:00Z">
    <w16cex:extLst>
      <w16:ext w16:uri="{CE6994B0-6A32-4C9F-8C6B-6E91EDA988CE}">
        <cr:reactions xmlns:cr="http://schemas.microsoft.com/office/comments/2020/reactions">
          <cr:reaction reactionType="1">
            <cr:reactionInfo dateUtc="2025-02-20T20:38:43Z">
              <cr:user userId="MLT" userProvider="None" userName="MLT"/>
            </cr:reactionInfo>
          </cr:reaction>
        </cr:reactions>
      </w16:ext>
    </w16cex:extLst>
  </w16cex:commentExtensible>
  <w16cex:commentExtensible w16cex:durableId="23DD3443" w16cex:dateUtc="2025-02-20T20:38:00Z"/>
  <w16cex:commentExtensible w16cex:durableId="2F7FC024" w16cex:dateUtc="2025-02-16T20:15:00Z"/>
  <w16cex:commentExtensible w16cex:durableId="77EBBDAD" w16cex:dateUtc="2025-02-16T20:15:00Z"/>
  <w16cex:commentExtensible w16cex:durableId="44462E4E" w16cex:dateUtc="2025-02-20T20:28:00Z"/>
  <w16cex:commentExtensible w16cex:durableId="14EA1756" w16cex:dateUtc="2025-02-20T20:47:00Z"/>
  <w16cex:commentExtensible w16cex:durableId="5C2D6667" w16cex:dateUtc="2025-02-20T20:52:00Z"/>
  <w16cex:commentExtensible w16cex:durableId="3BC4BF70" w16cex:dateUtc="2025-01-20T19:07:00Z"/>
  <w16cex:commentExtensible w16cex:durableId="7759E8F5" w16cex:dateUtc="2025-01-20T19:12:00Z"/>
  <w16cex:commentExtensible w16cex:durableId="279FBE51" w16cex:dateUtc="2025-02-05T21: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5E05902" w16cid:durableId="4668C931"/>
  <w16cid:commentId w16cid:paraId="1C5AAC0B" w16cid:durableId="0BCAF908"/>
  <w16cid:commentId w16cid:paraId="33E2FF60" w16cid:durableId="23DD3443"/>
  <w16cid:commentId w16cid:paraId="700AA70C" w16cid:durableId="2F7FC024"/>
  <w16cid:commentId w16cid:paraId="581C5AC8" w16cid:durableId="77EBBDAD"/>
  <w16cid:commentId w16cid:paraId="503AE3ED" w16cid:durableId="44462E4E"/>
  <w16cid:commentId w16cid:paraId="6A67D2CD" w16cid:durableId="14EA1756"/>
  <w16cid:commentId w16cid:paraId="06305056" w16cid:durableId="5C2D6667"/>
  <w16cid:commentId w16cid:paraId="18A11A06" w16cid:durableId="3BC4BF70"/>
  <w16cid:commentId w16cid:paraId="6863EEE5" w16cid:durableId="7759E8F5"/>
  <w16cid:commentId w16cid:paraId="4F37B237" w16cid:durableId="279FBE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05674" w:rsidRDefault="00805674" w14:paraId="0DD12C18" w14:textId="77777777">
      <w:pPr>
        <w:spacing w:after="0"/>
      </w:pPr>
      <w:r>
        <w:separator/>
      </w:r>
    </w:p>
  </w:endnote>
  <w:endnote w:type="continuationSeparator" w:id="0">
    <w:p w:rsidR="00805674" w:rsidRDefault="00805674" w14:paraId="764A3478" w14:textId="777777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w:fontKey="{C0C81FE4-8B9C-8A43-A7A6-BD036BDA0361}" r:id="rId1"/>
    <w:embedBold w:fontKey="{269D7EBF-FD12-B444-9D54-30903FC38A5C}" r:id="rId2"/>
    <w:embedItalic w:fontKey="{9E2C1EFD-2A9B-AB49-9330-70EEC2F607BE}" r:id="rId3"/>
    <w:embedBoldItalic w:fontKey="{33BB3B62-4FBB-F443-9815-B6D9F7CE2322}" r:id="rId4"/>
  </w:font>
  <w:font w:name="Courier New">
    <w:panose1 w:val="02070309020205020404"/>
    <w:charset w:val="00"/>
    <w:family w:val="modern"/>
    <w:pitch w:val="fixed"/>
    <w:sig w:usb0="E0002AFF" w:usb1="C0007843" w:usb2="00000009" w:usb3="00000000" w:csb0="000001FF" w:csb1="00000000"/>
    <w:embedRegular w:fontKey="{FED2808B-AFB6-5341-AF6E-7A3BAA2A2E0E}" r:id="rId5"/>
  </w:font>
  <w:font w:name="Wingdings">
    <w:panose1 w:val="05000000000000000000"/>
    <w:charset w:val="4D"/>
    <w:family w:val="decorative"/>
    <w:pitch w:val="variable"/>
    <w:sig w:usb0="00000003" w:usb1="00000000" w:usb2="00000000" w:usb3="00000000" w:csb0="80000001" w:csb1="00000000"/>
    <w:embedRegular w:fontKey="{2BD42AB1-DAFF-134A-8C35-1B8DA2007A4D}" r:id="rId6"/>
  </w:font>
  <w:font w:name="Symbol">
    <w:panose1 w:val="05050102010706020507"/>
    <w:charset w:val="02"/>
    <w:family w:val="decorative"/>
    <w:pitch w:val="variable"/>
    <w:sig w:usb0="00000000" w:usb1="10000000" w:usb2="00000000" w:usb3="00000000" w:csb0="80000000" w:csb1="00000000"/>
    <w:embedRegular w:fontKey="{77FB525A-6940-614E-90A2-0EE8333BF5A2}" r:id="rId7"/>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embedRegular w:fontKey="{97138DA0-FC73-F141-A13B-A36BEF4FE33D}" r:id="rId9"/>
    <w:embedBold w:fontKey="{09B4D3DD-BE2D-4842-B3AD-984E55F9553E}" r:id="rId10"/>
  </w:font>
  <w:font w:name="Calibri">
    <w:panose1 w:val="020F0502020204030204"/>
    <w:charset w:val="00"/>
    <w:family w:val="swiss"/>
    <w:pitch w:val="variable"/>
    <w:sig w:usb0="E4002EFF" w:usb1="C200247B" w:usb2="00000009" w:usb3="00000000" w:csb0="000001FF" w:csb1="00000000"/>
    <w:embedRegular w:fontKey="{DBA916F4-C675-ED42-A1F6-D1B8432389E0}" r:id="rId11"/>
    <w:embedBold w:fontKey="{FBA5D797-3712-0640-AEC1-03BB583EA909}" r:id="rId12"/>
  </w:font>
  <w:font w:name="Source Sans Pro">
    <w:panose1 w:val="020B0503030403020204"/>
    <w:charset w:val="00"/>
    <w:family w:val="swiss"/>
    <w:pitch w:val="variable"/>
    <w:sig w:usb0="600002F7" w:usb1="02000001" w:usb2="00000000" w:usb3="00000000" w:csb0="0000019F" w:csb1="00000000"/>
    <w:embedRegular w:fontKey="{0F531DCD-734D-824D-B71A-F8FAB929C39F}" r:id="rId13"/>
    <w:embedBold w:fontKey="{C4900775-C3CB-464D-8FCE-1DEE572107F4}" r:id="rId14"/>
    <w:embedItalic w:fontKey="{18817616-929C-AD48-8F04-9CE7AB5FAC2F}" r:id="rId15"/>
  </w:font>
  <w:font w:name="JetBrains Mono">
    <w:altName w:val="Calibri"/>
    <w:panose1 w:val="020B0604020202020204"/>
    <w:charset w:val="00"/>
    <w:family w:val="auto"/>
    <w:pitch w:val="default"/>
  </w:font>
  <w:font w:name="Consolas">
    <w:panose1 w:val="020B0609020204030204"/>
    <w:charset w:val="00"/>
    <w:family w:val="modern"/>
    <w:pitch w:val="fixed"/>
    <w:sig w:usb0="E10006FF" w:usb1="4000FCFF" w:usb2="00000009" w:usb3="00000000" w:csb0="0000019F" w:csb1="00000000"/>
    <w:embedRegular w:fontKey="{6F5A6203-EC75-9B41-BCBE-1069597E8ADF}" r:id="rId17"/>
  </w:font>
  <w:font w:name="Apple Color Emoji">
    <w:altName w:val="Calibri"/>
    <w:panose1 w:val="00000000000000000000"/>
    <w:charset w:val="00"/>
    <w:family w:val="auto"/>
    <w:pitch w:val="variable"/>
    <w:sig w:usb0="00000003" w:usb1="18000000" w:usb2="14000000" w:usb3="00000000" w:csb0="00000001" w:csb1="00000000"/>
  </w:font>
  <w:font w:name="Monaco">
    <w:altName w:val="Calibri"/>
    <w:panose1 w:val="00000000000000000000"/>
    <w:charset w:val="4D"/>
    <w:family w:val="auto"/>
    <w:pitch w:val="variable"/>
    <w:sig w:usb0="A00002FF" w:usb1="500039FB" w:usb2="00000000" w:usb3="00000000" w:csb0="00000197" w:csb1="00000000"/>
  </w:font>
  <w:font w:name="Cambria">
    <w:panose1 w:val="02040503050406030204"/>
    <w:charset w:val="00"/>
    <w:family w:val="roman"/>
    <w:pitch w:val="variable"/>
    <w:sig w:usb0="E00006FF" w:usb1="420024FF" w:usb2="02000000" w:usb3="00000000" w:csb0="0000019F" w:csb1="00000000"/>
    <w:embedRegular w:fontKey="{959C9906-FEDB-B243-89CC-40A36C74E5FF}" r:id="rId2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05674" w:rsidRDefault="00805674" w14:paraId="6109E219" w14:textId="77777777">
      <w:pPr>
        <w:spacing w:after="0"/>
      </w:pPr>
      <w:r>
        <w:separator/>
      </w:r>
    </w:p>
  </w:footnote>
  <w:footnote w:type="continuationSeparator" w:id="0">
    <w:p w:rsidR="00805674" w:rsidRDefault="00805674" w14:paraId="0426F999" w14:textId="77777777">
      <w:pPr>
        <w:spacing w:after="0"/>
      </w:pPr>
      <w:r>
        <w:continuationSeparator/>
      </w:r>
    </w:p>
  </w:footnote>
  <w:footnote w:id="1">
    <w:p w:rsidR="00DB3123" w:rsidRDefault="00000000" w14:paraId="340BE4DF" w14:textId="77777777">
      <w:pPr>
        <w:rPr>
          <w:sz w:val="20"/>
          <w:szCs w:val="20"/>
        </w:rPr>
      </w:pPr>
      <w:r>
        <w:rPr>
          <w:vertAlign w:val="superscript"/>
        </w:rPr>
        <w:footnoteRef/>
      </w:r>
      <w:r>
        <w:rPr>
          <w:sz w:val="20"/>
          <w:szCs w:val="20"/>
        </w:rPr>
        <w:t xml:space="preserve"> https://www.ohdsi.org/ohdsi-hl7-collaboration/</w:t>
      </w:r>
    </w:p>
  </w:footnote>
  <w:footnote w:id="2">
    <w:p w:rsidR="00DB3123" w:rsidRDefault="00000000" w14:paraId="47580CB6" w14:textId="77777777">
      <w:pPr>
        <w:rPr>
          <w:sz w:val="20"/>
          <w:szCs w:val="20"/>
        </w:rPr>
      </w:pPr>
      <w:r>
        <w:rPr>
          <w:vertAlign w:val="superscript"/>
        </w:rPr>
        <w:footnoteRef/>
      </w:r>
      <w:r>
        <w:rPr>
          <w:sz w:val="20"/>
          <w:szCs w:val="20"/>
        </w:rPr>
        <w:t xml:space="preserve"> </w:t>
      </w:r>
      <w:hyperlink w:anchor="Clinical_Data_Tables" r:id="rId1">
        <w:r w:rsidR="00DB3123">
          <w:rPr>
            <w:color w:val="1155CC"/>
            <w:sz w:val="20"/>
            <w:szCs w:val="20"/>
            <w:u w:val="single"/>
          </w:rPr>
          <w:t>https://ohdsi.github.io/CommonDataModel/cdm54.html#Clinical_Data_Tables</w:t>
        </w:r>
      </w:hyperlink>
      <w:r>
        <w:rPr>
          <w:sz w:val="20"/>
          <w:szCs w:val="20"/>
        </w:rPr>
        <w:t xml:space="preserve"> </w:t>
      </w:r>
    </w:p>
  </w:footnote>
  <w:footnote w:id="3">
    <w:p w:rsidR="00DB3123" w:rsidRDefault="00000000" w14:paraId="17EC89D2" w14:textId="77777777">
      <w:pPr>
        <w:rPr>
          <w:sz w:val="20"/>
          <w:szCs w:val="20"/>
        </w:rPr>
      </w:pPr>
      <w:r>
        <w:rPr>
          <w:vertAlign w:val="superscript"/>
        </w:rPr>
        <w:footnoteRef/>
      </w:r>
      <w:r>
        <w:rPr>
          <w:sz w:val="20"/>
          <w:szCs w:val="20"/>
        </w:rPr>
        <w:t xml:space="preserve"> FHIR has multiple purposes. The most mature use-case for FHIR is listed in this table.</w:t>
      </w:r>
    </w:p>
  </w:footnote>
  <w:footnote w:id="4">
    <w:p w:rsidR="00DB3123" w:rsidRDefault="00000000" w14:paraId="686FFFC0" w14:textId="77777777">
      <w:pPr>
        <w:rPr>
          <w:sz w:val="20"/>
          <w:szCs w:val="20"/>
        </w:rPr>
      </w:pPr>
      <w:r>
        <w:rPr>
          <w:vertAlign w:val="superscript"/>
        </w:rPr>
        <w:footnoteRef/>
      </w:r>
      <w:r>
        <w:rPr>
          <w:sz w:val="20"/>
          <w:szCs w:val="20"/>
        </w:rPr>
        <w:t xml:space="preserve"> Book of OHDSI, p26.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23">
    <w:nsid w:val="51a28833"/>
    <w:multiLevelType xmlns:w="http://schemas.openxmlformats.org/wordprocessingml/2006/main" w:val="multilevel"/>
    <w:lvl xmlns:w="http://schemas.openxmlformats.org/wordprocessingml/2006/main" w:ilvl="0">
      <w:start w:val="1"/>
      <w:numFmt w:val="lowerLetter"/>
      <w:lvlText w:val="%2."/>
      <w:lvlJc w:val="left"/>
      <w:pPr>
        <w:ind w:left="144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99A7DD2"/>
    <w:multiLevelType w:val="multilevel"/>
    <w:tmpl w:val="75E8E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37716C"/>
    <w:multiLevelType w:val="hybridMultilevel"/>
    <w:tmpl w:val="FEA6DD18"/>
    <w:lvl w:ilvl="0" w:tplc="F1ECB158">
      <w:numFmt w:val="bullet"/>
      <w:lvlText w:val="-"/>
      <w:lvlJc w:val="left"/>
      <w:pPr>
        <w:ind w:left="720" w:hanging="360"/>
      </w:pPr>
      <w:rPr>
        <w:rFonts w:hint="default" w:ascii="Times New Roman" w:hAnsi="Times New Roman" w:eastAsia="Times New Roman" w:cs="Times New Roman"/>
      </w:rPr>
    </w:lvl>
    <w:lvl w:ilvl="1" w:tplc="10000003" w:tentative="1">
      <w:start w:val="1"/>
      <w:numFmt w:val="bullet"/>
      <w:lvlText w:val="o"/>
      <w:lvlJc w:val="left"/>
      <w:pPr>
        <w:ind w:left="1440" w:hanging="360"/>
      </w:pPr>
      <w:rPr>
        <w:rFonts w:hint="default" w:ascii="Courier New" w:hAnsi="Courier New" w:cs="Courier New"/>
      </w:rPr>
    </w:lvl>
    <w:lvl w:ilvl="2" w:tplc="10000005" w:tentative="1">
      <w:start w:val="1"/>
      <w:numFmt w:val="bullet"/>
      <w:lvlText w:val=""/>
      <w:lvlJc w:val="left"/>
      <w:pPr>
        <w:ind w:left="2160" w:hanging="360"/>
      </w:pPr>
      <w:rPr>
        <w:rFonts w:hint="default" w:ascii="Wingdings" w:hAnsi="Wingdings"/>
      </w:rPr>
    </w:lvl>
    <w:lvl w:ilvl="3" w:tplc="10000001" w:tentative="1">
      <w:start w:val="1"/>
      <w:numFmt w:val="bullet"/>
      <w:lvlText w:val=""/>
      <w:lvlJc w:val="left"/>
      <w:pPr>
        <w:ind w:left="2880" w:hanging="360"/>
      </w:pPr>
      <w:rPr>
        <w:rFonts w:hint="default" w:ascii="Symbol" w:hAnsi="Symbol"/>
      </w:rPr>
    </w:lvl>
    <w:lvl w:ilvl="4" w:tplc="10000003" w:tentative="1">
      <w:start w:val="1"/>
      <w:numFmt w:val="bullet"/>
      <w:lvlText w:val="o"/>
      <w:lvlJc w:val="left"/>
      <w:pPr>
        <w:ind w:left="3600" w:hanging="360"/>
      </w:pPr>
      <w:rPr>
        <w:rFonts w:hint="default" w:ascii="Courier New" w:hAnsi="Courier New" w:cs="Courier New"/>
      </w:rPr>
    </w:lvl>
    <w:lvl w:ilvl="5" w:tplc="10000005" w:tentative="1">
      <w:start w:val="1"/>
      <w:numFmt w:val="bullet"/>
      <w:lvlText w:val=""/>
      <w:lvlJc w:val="left"/>
      <w:pPr>
        <w:ind w:left="4320" w:hanging="360"/>
      </w:pPr>
      <w:rPr>
        <w:rFonts w:hint="default" w:ascii="Wingdings" w:hAnsi="Wingdings"/>
      </w:rPr>
    </w:lvl>
    <w:lvl w:ilvl="6" w:tplc="10000001" w:tentative="1">
      <w:start w:val="1"/>
      <w:numFmt w:val="bullet"/>
      <w:lvlText w:val=""/>
      <w:lvlJc w:val="left"/>
      <w:pPr>
        <w:ind w:left="5040" w:hanging="360"/>
      </w:pPr>
      <w:rPr>
        <w:rFonts w:hint="default" w:ascii="Symbol" w:hAnsi="Symbol"/>
      </w:rPr>
    </w:lvl>
    <w:lvl w:ilvl="7" w:tplc="10000003" w:tentative="1">
      <w:start w:val="1"/>
      <w:numFmt w:val="bullet"/>
      <w:lvlText w:val="o"/>
      <w:lvlJc w:val="left"/>
      <w:pPr>
        <w:ind w:left="5760" w:hanging="360"/>
      </w:pPr>
      <w:rPr>
        <w:rFonts w:hint="default" w:ascii="Courier New" w:hAnsi="Courier New" w:cs="Courier New"/>
      </w:rPr>
    </w:lvl>
    <w:lvl w:ilvl="8" w:tplc="10000005" w:tentative="1">
      <w:start w:val="1"/>
      <w:numFmt w:val="bullet"/>
      <w:lvlText w:val=""/>
      <w:lvlJc w:val="left"/>
      <w:pPr>
        <w:ind w:left="6480" w:hanging="360"/>
      </w:pPr>
      <w:rPr>
        <w:rFonts w:hint="default" w:ascii="Wingdings" w:hAnsi="Wingdings"/>
      </w:rPr>
    </w:lvl>
  </w:abstractNum>
  <w:abstractNum w:abstractNumId="2" w15:restartNumberingAfterBreak="0">
    <w:nsid w:val="161B44DF"/>
    <w:multiLevelType w:val="multilevel"/>
    <w:tmpl w:val="E0B650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6D52FEA"/>
    <w:multiLevelType w:val="multilevel"/>
    <w:tmpl w:val="96E201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B6116B3"/>
    <w:multiLevelType w:val="multilevel"/>
    <w:tmpl w:val="29FAA5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0BE617C"/>
    <w:multiLevelType w:val="multilevel"/>
    <w:tmpl w:val="1DD858A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 w15:restartNumberingAfterBreak="0">
    <w:nsid w:val="2C4D4EFC"/>
    <w:multiLevelType w:val="multilevel"/>
    <w:tmpl w:val="6FAE0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CC531A2"/>
    <w:multiLevelType w:val="multilevel"/>
    <w:tmpl w:val="B0F2E7A6"/>
    <w:lvl w:ilvl="0">
      <w:start w:val="1"/>
      <w:numFmt w:val="bullet"/>
      <w:lvlText w:val="●"/>
      <w:lvlJc w:val="left"/>
      <w:pPr>
        <w:ind w:left="360" w:hanging="360"/>
      </w:pPr>
      <w:rPr>
        <w:rFonts w:ascii="Noto Sans Symbols" w:hAnsi="Noto Sans Symbols" w:eastAsia="Noto Sans Symbols" w:cs="Noto Sans Symbols"/>
      </w:rPr>
    </w:lvl>
    <w:lvl w:ilvl="1">
      <w:start w:val="1"/>
      <w:numFmt w:val="bullet"/>
      <w:lvlText w:val="⮚"/>
      <w:lvlJc w:val="left"/>
      <w:pPr>
        <w:ind w:left="720" w:hanging="360"/>
      </w:pPr>
      <w:rPr>
        <w:rFonts w:ascii="Noto Sans Symbols" w:hAnsi="Noto Sans Symbols" w:eastAsia="Noto Sans Symbols" w:cs="Noto Sans Symbols"/>
      </w:rPr>
    </w:lvl>
    <w:lvl w:ilvl="2">
      <w:start w:val="1"/>
      <w:numFmt w:val="bullet"/>
      <w:lvlText w:val="▪"/>
      <w:lvlJc w:val="left"/>
      <w:pPr>
        <w:ind w:left="1080" w:hanging="360"/>
      </w:pPr>
      <w:rPr>
        <w:rFonts w:ascii="Noto Sans Symbols" w:hAnsi="Noto Sans Symbols" w:eastAsia="Noto Sans Symbols" w:cs="Noto Sans Symbols"/>
      </w:rPr>
    </w:lvl>
    <w:lvl w:ilvl="3">
      <w:start w:val="1"/>
      <w:numFmt w:val="bullet"/>
      <w:lvlText w:val="●"/>
      <w:lvlJc w:val="left"/>
      <w:pPr>
        <w:ind w:left="1440" w:hanging="360"/>
      </w:pPr>
      <w:rPr>
        <w:rFonts w:ascii="Noto Sans Symbols" w:hAnsi="Noto Sans Symbols" w:eastAsia="Noto Sans Symbols" w:cs="Noto Sans Symbols"/>
      </w:rPr>
    </w:lvl>
    <w:lvl w:ilvl="4">
      <w:start w:val="1"/>
      <w:numFmt w:val="bullet"/>
      <w:lvlText w:val="♦"/>
      <w:lvlJc w:val="left"/>
      <w:pPr>
        <w:ind w:left="1800" w:hanging="360"/>
      </w:pPr>
      <w:rPr>
        <w:rFonts w:ascii="Noto Sans Symbols" w:hAnsi="Noto Sans Symbols" w:eastAsia="Noto Sans Symbols" w:cs="Noto Sans Symbols"/>
      </w:rPr>
    </w:lvl>
    <w:lvl w:ilvl="5">
      <w:start w:val="1"/>
      <w:numFmt w:val="bullet"/>
      <w:lvlText w:val="⮚"/>
      <w:lvlJc w:val="left"/>
      <w:pPr>
        <w:ind w:left="2160" w:hanging="360"/>
      </w:pPr>
      <w:rPr>
        <w:rFonts w:ascii="Noto Sans Symbols" w:hAnsi="Noto Sans Symbols" w:eastAsia="Noto Sans Symbols" w:cs="Noto Sans Symbols"/>
      </w:rPr>
    </w:lvl>
    <w:lvl w:ilvl="6">
      <w:start w:val="1"/>
      <w:numFmt w:val="bullet"/>
      <w:lvlText w:val="▪"/>
      <w:lvlJc w:val="left"/>
      <w:pPr>
        <w:ind w:left="2520" w:hanging="360"/>
      </w:pPr>
      <w:rPr>
        <w:rFonts w:ascii="Noto Sans Symbols" w:hAnsi="Noto Sans Symbols" w:eastAsia="Noto Sans Symbols" w:cs="Noto Sans Symbols"/>
      </w:rPr>
    </w:lvl>
    <w:lvl w:ilvl="7">
      <w:start w:val="1"/>
      <w:numFmt w:val="bullet"/>
      <w:lvlText w:val="●"/>
      <w:lvlJc w:val="left"/>
      <w:pPr>
        <w:ind w:left="2880" w:hanging="360"/>
      </w:pPr>
      <w:rPr>
        <w:rFonts w:ascii="Noto Sans Symbols" w:hAnsi="Noto Sans Symbols" w:eastAsia="Noto Sans Symbols" w:cs="Noto Sans Symbols"/>
      </w:rPr>
    </w:lvl>
    <w:lvl w:ilvl="8">
      <w:start w:val="1"/>
      <w:numFmt w:val="bullet"/>
      <w:lvlText w:val="♦"/>
      <w:lvlJc w:val="left"/>
      <w:pPr>
        <w:ind w:left="3240" w:hanging="360"/>
      </w:pPr>
      <w:rPr>
        <w:rFonts w:ascii="Noto Sans Symbols" w:hAnsi="Noto Sans Symbols" w:eastAsia="Noto Sans Symbols" w:cs="Noto Sans Symbols"/>
      </w:rPr>
    </w:lvl>
  </w:abstractNum>
  <w:abstractNum w:abstractNumId="8" w15:restartNumberingAfterBreak="0">
    <w:nsid w:val="2DC519BF"/>
    <w:multiLevelType w:val="multilevel"/>
    <w:tmpl w:val="B9B286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40029AA"/>
    <w:multiLevelType w:val="multilevel"/>
    <w:tmpl w:val="1C289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9C85A25"/>
    <w:multiLevelType w:val="multilevel"/>
    <w:tmpl w:val="1722BA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D8025A5"/>
    <w:multiLevelType w:val="hybridMultilevel"/>
    <w:tmpl w:val="018A56D0"/>
    <w:lvl w:ilvl="0" w:tplc="04090001">
      <w:start w:val="13"/>
      <w:numFmt w:val="bullet"/>
      <w:lvlText w:val=""/>
      <w:lvlJc w:val="left"/>
      <w:pPr>
        <w:ind w:left="720" w:hanging="360"/>
      </w:pPr>
      <w:rPr>
        <w:rFonts w:hint="default" w:ascii="Symbol" w:hAnsi="Symbol"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4BE428BD"/>
    <w:multiLevelType w:val="multilevel"/>
    <w:tmpl w:val="96E201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3620E2A"/>
    <w:multiLevelType w:val="multilevel"/>
    <w:tmpl w:val="386278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DCD5135"/>
    <w:multiLevelType w:val="multilevel"/>
    <w:tmpl w:val="6FAE0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FCD7B72"/>
    <w:multiLevelType w:val="multilevel"/>
    <w:tmpl w:val="23A01F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3403E98"/>
    <w:multiLevelType w:val="multilevel"/>
    <w:tmpl w:val="2E524506"/>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9A50F83"/>
    <w:multiLevelType w:val="multilevel"/>
    <w:tmpl w:val="A78C2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026300"/>
    <w:multiLevelType w:val="multilevel"/>
    <w:tmpl w:val="8C8C4D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A240835"/>
    <w:multiLevelType w:val="hybridMultilevel"/>
    <w:tmpl w:val="FE1ABB20"/>
    <w:lvl w:ilvl="0" w:tplc="47364AF4">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7B2342A9"/>
    <w:multiLevelType w:val="multilevel"/>
    <w:tmpl w:val="27D6B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C0C28C5"/>
    <w:multiLevelType w:val="multilevel"/>
    <w:tmpl w:val="E4A06B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E387D2B"/>
    <w:multiLevelType w:val="multilevel"/>
    <w:tmpl w:val="96E2017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24">
    <w:abstractNumId w:val="23"/>
  </w:num>
  <w:num w:numId="1" w16cid:durableId="496073998">
    <w:abstractNumId w:val="13"/>
  </w:num>
  <w:num w:numId="2" w16cid:durableId="403066235">
    <w:abstractNumId w:val="2"/>
  </w:num>
  <w:num w:numId="3" w16cid:durableId="1559314896">
    <w:abstractNumId w:val="20"/>
  </w:num>
  <w:num w:numId="4" w16cid:durableId="2073578726">
    <w:abstractNumId w:val="5"/>
  </w:num>
  <w:num w:numId="5" w16cid:durableId="1754163183">
    <w:abstractNumId w:val="0"/>
  </w:num>
  <w:num w:numId="6" w16cid:durableId="449595740">
    <w:abstractNumId w:val="7"/>
  </w:num>
  <w:num w:numId="7" w16cid:durableId="198471032">
    <w:abstractNumId w:val="18"/>
  </w:num>
  <w:num w:numId="8" w16cid:durableId="598948641">
    <w:abstractNumId w:val="15"/>
  </w:num>
  <w:num w:numId="9" w16cid:durableId="1068117624">
    <w:abstractNumId w:val="8"/>
  </w:num>
  <w:num w:numId="10" w16cid:durableId="1144859274">
    <w:abstractNumId w:val="9"/>
  </w:num>
  <w:num w:numId="11" w16cid:durableId="1061321216">
    <w:abstractNumId w:val="4"/>
  </w:num>
  <w:num w:numId="12" w16cid:durableId="1836262669">
    <w:abstractNumId w:val="10"/>
  </w:num>
  <w:num w:numId="13" w16cid:durableId="484012426">
    <w:abstractNumId w:val="14"/>
  </w:num>
  <w:num w:numId="14" w16cid:durableId="938947629">
    <w:abstractNumId w:val="21"/>
  </w:num>
  <w:num w:numId="15" w16cid:durableId="1430353011">
    <w:abstractNumId w:val="17"/>
  </w:num>
  <w:num w:numId="16" w16cid:durableId="757597301">
    <w:abstractNumId w:val="16"/>
  </w:num>
  <w:num w:numId="17" w16cid:durableId="632905740">
    <w:abstractNumId w:val="11"/>
  </w:num>
  <w:num w:numId="18" w16cid:durableId="1399128512">
    <w:abstractNumId w:val="6"/>
  </w:num>
  <w:num w:numId="19" w16cid:durableId="554202914">
    <w:abstractNumId w:val="12"/>
  </w:num>
  <w:num w:numId="20" w16cid:durableId="1436092683">
    <w:abstractNumId w:val="3"/>
  </w:num>
  <w:num w:numId="21" w16cid:durableId="396635248">
    <w:abstractNumId w:val="1"/>
  </w:num>
  <w:num w:numId="22" w16cid:durableId="1189635079">
    <w:abstractNumId w:val="19"/>
  </w:num>
  <w:num w:numId="23" w16cid:durableId="841313666">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גיא ליבנה">
    <w15:presenceInfo w15:providerId="AD" w15:userId="S::guy.livne@moh.gov.il::24f27f58-d795-42a7-9c27-c025877ea6e2"/>
  </w15:person>
  <w15:person w15:author="MLT">
    <w15:presenceInfo w15:providerId="None" w15:userId="ML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6"/>
  <w:embedTrueTypeFonts/>
  <w:trackRevisions w:val="tru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123"/>
    <w:rsid w:val="00000000"/>
    <w:rsid w:val="00004C90"/>
    <w:rsid w:val="000071D4"/>
    <w:rsid w:val="000416D6"/>
    <w:rsid w:val="00056685"/>
    <w:rsid w:val="00062A07"/>
    <w:rsid w:val="00066E10"/>
    <w:rsid w:val="00081D52"/>
    <w:rsid w:val="000A4352"/>
    <w:rsid w:val="000A4965"/>
    <w:rsid w:val="000A57F4"/>
    <w:rsid w:val="000F59BB"/>
    <w:rsid w:val="00197BB4"/>
    <w:rsid w:val="001B2EF1"/>
    <w:rsid w:val="001E3962"/>
    <w:rsid w:val="001F19CC"/>
    <w:rsid w:val="00203CCE"/>
    <w:rsid w:val="00213257"/>
    <w:rsid w:val="00226FED"/>
    <w:rsid w:val="002348E3"/>
    <w:rsid w:val="00241E3A"/>
    <w:rsid w:val="002430F4"/>
    <w:rsid w:val="002514EB"/>
    <w:rsid w:val="00252C48"/>
    <w:rsid w:val="00266410"/>
    <w:rsid w:val="00286AC7"/>
    <w:rsid w:val="002F1631"/>
    <w:rsid w:val="0032C2D4"/>
    <w:rsid w:val="003561CD"/>
    <w:rsid w:val="00372859"/>
    <w:rsid w:val="00373BF8"/>
    <w:rsid w:val="00395374"/>
    <w:rsid w:val="003B0886"/>
    <w:rsid w:val="003C0A6C"/>
    <w:rsid w:val="003C5E41"/>
    <w:rsid w:val="003D315E"/>
    <w:rsid w:val="003D3EC5"/>
    <w:rsid w:val="003E7175"/>
    <w:rsid w:val="00401C48"/>
    <w:rsid w:val="00405119"/>
    <w:rsid w:val="00410CDC"/>
    <w:rsid w:val="00412BFF"/>
    <w:rsid w:val="004252B5"/>
    <w:rsid w:val="004C39BE"/>
    <w:rsid w:val="004D2D70"/>
    <w:rsid w:val="00500640"/>
    <w:rsid w:val="005102B4"/>
    <w:rsid w:val="00542BC5"/>
    <w:rsid w:val="005503B7"/>
    <w:rsid w:val="00553A90"/>
    <w:rsid w:val="00580EC7"/>
    <w:rsid w:val="00594166"/>
    <w:rsid w:val="005A5634"/>
    <w:rsid w:val="005C0FC6"/>
    <w:rsid w:val="005C18E8"/>
    <w:rsid w:val="005F4A5B"/>
    <w:rsid w:val="0065063E"/>
    <w:rsid w:val="006A33C2"/>
    <w:rsid w:val="006B1012"/>
    <w:rsid w:val="006D45BA"/>
    <w:rsid w:val="006F0B4A"/>
    <w:rsid w:val="006F30C1"/>
    <w:rsid w:val="00700B00"/>
    <w:rsid w:val="00727527"/>
    <w:rsid w:val="00734952"/>
    <w:rsid w:val="007766F0"/>
    <w:rsid w:val="00794580"/>
    <w:rsid w:val="00797FE4"/>
    <w:rsid w:val="007B2F32"/>
    <w:rsid w:val="007B31B6"/>
    <w:rsid w:val="007B51CB"/>
    <w:rsid w:val="007B6DB4"/>
    <w:rsid w:val="007E3C94"/>
    <w:rsid w:val="007F60C7"/>
    <w:rsid w:val="00805674"/>
    <w:rsid w:val="00807944"/>
    <w:rsid w:val="0081102A"/>
    <w:rsid w:val="00834683"/>
    <w:rsid w:val="008559BF"/>
    <w:rsid w:val="008751C8"/>
    <w:rsid w:val="0089F3B5"/>
    <w:rsid w:val="008A629C"/>
    <w:rsid w:val="00904A84"/>
    <w:rsid w:val="00912B26"/>
    <w:rsid w:val="0091361D"/>
    <w:rsid w:val="00921231"/>
    <w:rsid w:val="00944190"/>
    <w:rsid w:val="00945348"/>
    <w:rsid w:val="009473EC"/>
    <w:rsid w:val="0096F901"/>
    <w:rsid w:val="00991CBA"/>
    <w:rsid w:val="00996849"/>
    <w:rsid w:val="009D5207"/>
    <w:rsid w:val="009E724B"/>
    <w:rsid w:val="00A02683"/>
    <w:rsid w:val="00A1634E"/>
    <w:rsid w:val="00A33213"/>
    <w:rsid w:val="00A838AB"/>
    <w:rsid w:val="00A83D54"/>
    <w:rsid w:val="00A91B5C"/>
    <w:rsid w:val="00A92A65"/>
    <w:rsid w:val="00AA672C"/>
    <w:rsid w:val="00AD318D"/>
    <w:rsid w:val="00AF75B3"/>
    <w:rsid w:val="00B00A75"/>
    <w:rsid w:val="00B10653"/>
    <w:rsid w:val="00B11691"/>
    <w:rsid w:val="00B366BB"/>
    <w:rsid w:val="00B50769"/>
    <w:rsid w:val="00B514E6"/>
    <w:rsid w:val="00B66248"/>
    <w:rsid w:val="00B80BC6"/>
    <w:rsid w:val="00B83938"/>
    <w:rsid w:val="00B93D5D"/>
    <w:rsid w:val="00BB0922"/>
    <w:rsid w:val="00BB5875"/>
    <w:rsid w:val="00BDAD24"/>
    <w:rsid w:val="00BE479C"/>
    <w:rsid w:val="00BF09A7"/>
    <w:rsid w:val="00BF20D1"/>
    <w:rsid w:val="00C252A5"/>
    <w:rsid w:val="00C33220"/>
    <w:rsid w:val="00C342FA"/>
    <w:rsid w:val="00C60A57"/>
    <w:rsid w:val="00C7149A"/>
    <w:rsid w:val="00C9370E"/>
    <w:rsid w:val="00CB005D"/>
    <w:rsid w:val="00CE554F"/>
    <w:rsid w:val="00D218CA"/>
    <w:rsid w:val="00D24032"/>
    <w:rsid w:val="00D262E3"/>
    <w:rsid w:val="00D525D0"/>
    <w:rsid w:val="00D5620F"/>
    <w:rsid w:val="00D70D71"/>
    <w:rsid w:val="00D7113D"/>
    <w:rsid w:val="00D82B0E"/>
    <w:rsid w:val="00DA3A9A"/>
    <w:rsid w:val="00DB3123"/>
    <w:rsid w:val="00E029F6"/>
    <w:rsid w:val="00E46A3F"/>
    <w:rsid w:val="00E46DED"/>
    <w:rsid w:val="00E715A6"/>
    <w:rsid w:val="00E71626"/>
    <w:rsid w:val="00EC4990"/>
    <w:rsid w:val="00ED351B"/>
    <w:rsid w:val="00F01296"/>
    <w:rsid w:val="00F02127"/>
    <w:rsid w:val="00F2337B"/>
    <w:rsid w:val="00F416BF"/>
    <w:rsid w:val="00F6064B"/>
    <w:rsid w:val="00F62D35"/>
    <w:rsid w:val="00F63ACE"/>
    <w:rsid w:val="00F96208"/>
    <w:rsid w:val="00FD03E5"/>
    <w:rsid w:val="00FD35F8"/>
    <w:rsid w:val="00FE344E"/>
    <w:rsid w:val="00FE635B"/>
    <w:rsid w:val="04EEDEBA"/>
    <w:rsid w:val="0594090D"/>
    <w:rsid w:val="0739FABE"/>
    <w:rsid w:val="0762B8C1"/>
    <w:rsid w:val="088A15DC"/>
    <w:rsid w:val="0C2EAE65"/>
    <w:rsid w:val="106830D5"/>
    <w:rsid w:val="129FF495"/>
    <w:rsid w:val="153D83ED"/>
    <w:rsid w:val="16576ED9"/>
    <w:rsid w:val="16A7038F"/>
    <w:rsid w:val="176E1B95"/>
    <w:rsid w:val="1A106A46"/>
    <w:rsid w:val="1ADAC103"/>
    <w:rsid w:val="1CF59610"/>
    <w:rsid w:val="1D3BFAA1"/>
    <w:rsid w:val="1D5A686E"/>
    <w:rsid w:val="208389E5"/>
    <w:rsid w:val="22868C80"/>
    <w:rsid w:val="22F8F418"/>
    <w:rsid w:val="25DBC8EE"/>
    <w:rsid w:val="29D82BF4"/>
    <w:rsid w:val="2A89C8B0"/>
    <w:rsid w:val="2B11607D"/>
    <w:rsid w:val="2CCF23B8"/>
    <w:rsid w:val="2D117C81"/>
    <w:rsid w:val="2DE07E18"/>
    <w:rsid w:val="2E0BA4B4"/>
    <w:rsid w:val="30542B1C"/>
    <w:rsid w:val="323E55BF"/>
    <w:rsid w:val="32BCF913"/>
    <w:rsid w:val="346BEDEC"/>
    <w:rsid w:val="3750CC49"/>
    <w:rsid w:val="3858944E"/>
    <w:rsid w:val="388ABEBF"/>
    <w:rsid w:val="3C70F264"/>
    <w:rsid w:val="3D27BEB1"/>
    <w:rsid w:val="3D65FC95"/>
    <w:rsid w:val="3F898932"/>
    <w:rsid w:val="4017AD00"/>
    <w:rsid w:val="4083570A"/>
    <w:rsid w:val="41533BF5"/>
    <w:rsid w:val="42FF0976"/>
    <w:rsid w:val="4708031E"/>
    <w:rsid w:val="4803E8EB"/>
    <w:rsid w:val="481AC18D"/>
    <w:rsid w:val="48439FE5"/>
    <w:rsid w:val="49239716"/>
    <w:rsid w:val="4B5879FC"/>
    <w:rsid w:val="4E19CA20"/>
    <w:rsid w:val="515DE8D5"/>
    <w:rsid w:val="51D293D5"/>
    <w:rsid w:val="5431F09C"/>
    <w:rsid w:val="56890094"/>
    <w:rsid w:val="58BEA07A"/>
    <w:rsid w:val="597F8C03"/>
    <w:rsid w:val="5CA3746F"/>
    <w:rsid w:val="5D02A6F4"/>
    <w:rsid w:val="608B8F1F"/>
    <w:rsid w:val="621DCA65"/>
    <w:rsid w:val="623FCA2A"/>
    <w:rsid w:val="69CA4D29"/>
    <w:rsid w:val="6A2EA7B0"/>
    <w:rsid w:val="6B452BDF"/>
    <w:rsid w:val="6F0E62CF"/>
    <w:rsid w:val="72669C81"/>
    <w:rsid w:val="745B28C4"/>
    <w:rsid w:val="74B15DE9"/>
    <w:rsid w:val="75E048FF"/>
    <w:rsid w:val="77F8426D"/>
    <w:rsid w:val="78D9A0DD"/>
    <w:rsid w:val="7CDD2EBF"/>
    <w:rsid w:val="7EE42DA3"/>
    <w:rsid w:val="7EEB5D5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0B7FC"/>
  <w15:docId w15:val="{55C22D85-3245-3D40-A04F-F1BBBCF12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hAnsi="Times New Roman" w:eastAsia="Times New Roman" w:cs="Times New Roman"/>
        <w:color w:val="0D0D0D"/>
        <w:sz w:val="24"/>
        <w:szCs w:val="24"/>
        <w:lang w:val="en"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ind w:left="432" w:hanging="432"/>
      <w:outlineLvl w:val="0"/>
    </w:pPr>
    <w:rPr>
      <w:rFonts w:ascii="Arial" w:hAnsi="Arial" w:eastAsia="Arial" w:cs="Arial"/>
      <w:b/>
      <w:color w:val="073763"/>
      <w:sz w:val="36"/>
      <w:szCs w:val="36"/>
    </w:rPr>
  </w:style>
  <w:style w:type="paragraph" w:styleId="Heading2">
    <w:name w:val="heading 2"/>
    <w:basedOn w:val="Normal"/>
    <w:next w:val="Normal"/>
    <w:uiPriority w:val="9"/>
    <w:unhideWhenUsed/>
    <w:qFormat/>
    <w:pPr>
      <w:keepNext/>
      <w:keepLines/>
      <w:spacing w:before="360" w:after="120"/>
      <w:ind w:left="576" w:hanging="576"/>
      <w:outlineLvl w:val="1"/>
    </w:pPr>
    <w:rPr>
      <w:rFonts w:ascii="Calibri" w:hAnsi="Calibri" w:eastAsia="Calibri" w:cs="Calibri"/>
      <w:b/>
      <w:color w:val="1F4E8B"/>
      <w:sz w:val="28"/>
      <w:szCs w:val="28"/>
    </w:rPr>
  </w:style>
  <w:style w:type="paragraph" w:styleId="Heading3">
    <w:name w:val="heading 3"/>
    <w:basedOn w:val="Normal"/>
    <w:next w:val="Normal"/>
    <w:uiPriority w:val="9"/>
    <w:unhideWhenUsed/>
    <w:qFormat/>
    <w:pPr>
      <w:keepNext/>
      <w:keepLines/>
      <w:spacing w:before="360" w:after="120"/>
      <w:ind w:left="720"/>
      <w:outlineLvl w:val="2"/>
    </w:pPr>
    <w:rPr>
      <w:b/>
      <w:i/>
      <w:color w:val="1F4E8B"/>
    </w:rPr>
  </w:style>
  <w:style w:type="paragraph" w:styleId="Heading4">
    <w:name w:val="heading 4"/>
    <w:basedOn w:val="Normal"/>
    <w:next w:val="Normal"/>
    <w:uiPriority w:val="9"/>
    <w:semiHidden/>
    <w:unhideWhenUsed/>
    <w:qFormat/>
    <w:pPr>
      <w:keepNext/>
      <w:keepLines/>
      <w:spacing w:before="280" w:after="80"/>
      <w:ind w:left="864"/>
      <w:outlineLvl w:val="3"/>
    </w:pPr>
    <w:rPr>
      <w:b/>
      <w:color w:val="17365D"/>
    </w:rPr>
  </w:style>
  <w:style w:type="paragraph" w:styleId="Heading5">
    <w:name w:val="heading 5"/>
    <w:basedOn w:val="Normal"/>
    <w:next w:val="Normal"/>
    <w:uiPriority w:val="9"/>
    <w:semiHidden/>
    <w:unhideWhenUsed/>
    <w:qFormat/>
    <w:pPr>
      <w:keepNext/>
      <w:keepLines/>
      <w:spacing w:before="240" w:after="80"/>
      <w:ind w:left="1008" w:hanging="1008"/>
      <w:outlineLvl w:val="4"/>
    </w:pPr>
    <w:rPr>
      <w:color w:val="666666"/>
    </w:rPr>
  </w:style>
  <w:style w:type="paragraph" w:styleId="Heading6">
    <w:name w:val="heading 6"/>
    <w:basedOn w:val="Normal"/>
    <w:next w:val="Normal"/>
    <w:uiPriority w:val="9"/>
    <w:semiHidden/>
    <w:unhideWhenUsed/>
    <w:qFormat/>
    <w:pPr>
      <w:keepNext/>
      <w:keepLines/>
      <w:spacing w:before="240" w:after="80"/>
      <w:ind w:left="1152" w:hanging="1152"/>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jc w:val="center"/>
    </w:pPr>
    <w:rPr>
      <w:sz w:val="42"/>
      <w:szCs w:val="42"/>
    </w:rPr>
  </w:style>
  <w:style w:type="paragraph" w:styleId="Subtitle">
    <w:name w:val="Subtitle"/>
    <w:basedOn w:val="Normal"/>
    <w:next w:val="Normal"/>
    <w:uiPriority w:val="11"/>
    <w:qFormat/>
    <w:pPr>
      <w:keepNext/>
      <w:keepLines/>
      <w:spacing w:after="320"/>
    </w:pPr>
    <w:rPr>
      <w:rFonts w:ascii="Arial" w:hAnsi="Arial" w:eastAsia="Arial" w:cs="Arial"/>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a2" w:customStyle="1">
    <w:basedOn w:val="TableNormal"/>
    <w:tblPr>
      <w:tblStyleRowBandSize w:val="1"/>
      <w:tblStyleColBandSize w:val="1"/>
      <w:tblCellMar>
        <w:top w:w="100" w:type="dxa"/>
        <w:left w:w="100" w:type="dxa"/>
        <w:bottom w:w="100" w:type="dxa"/>
        <w:right w:w="100" w:type="dxa"/>
      </w:tblCellMar>
    </w:tblPr>
  </w:style>
  <w:style w:type="table" w:styleId="a3" w:customStyle="1">
    <w:basedOn w:val="TableNormal"/>
    <w:tblPr>
      <w:tblStyleRowBandSize w:val="1"/>
      <w:tblStyleColBandSize w:val="1"/>
      <w:tblCellMar>
        <w:top w:w="100" w:type="dxa"/>
        <w:left w:w="100" w:type="dxa"/>
        <w:bottom w:w="100" w:type="dxa"/>
        <w:right w:w="100" w:type="dxa"/>
      </w:tblCellMar>
    </w:tblPr>
  </w:style>
  <w:style w:type="table" w:styleId="a4" w:customStyle="1">
    <w:basedOn w:val="TableNormal"/>
    <w:tblPr>
      <w:tblStyleRowBandSize w:val="1"/>
      <w:tblStyleColBandSize w:val="1"/>
      <w:tblCellMar>
        <w:top w:w="100" w:type="dxa"/>
        <w:left w:w="100" w:type="dxa"/>
        <w:bottom w:w="100" w:type="dxa"/>
        <w:right w:w="100" w:type="dxa"/>
      </w:tblCellMar>
    </w:tblPr>
  </w:style>
  <w:style w:type="table" w:styleId="a5" w:customStyle="1">
    <w:basedOn w:val="TableNormal"/>
    <w:tblPr>
      <w:tblStyleRowBandSize w:val="1"/>
      <w:tblStyleColBandSize w:val="1"/>
      <w:tblCellMar>
        <w:top w:w="100" w:type="dxa"/>
        <w:left w:w="100" w:type="dxa"/>
        <w:bottom w:w="100" w:type="dxa"/>
        <w:right w:w="100" w:type="dxa"/>
      </w:tblCellMar>
    </w:tblPr>
  </w:style>
  <w:style w:type="table" w:styleId="a6" w:customStyle="1">
    <w:basedOn w:val="TableNormal"/>
    <w:tblPr>
      <w:tblStyleRowBandSize w:val="1"/>
      <w:tblStyleColBandSize w:val="1"/>
      <w:tblCellMar>
        <w:top w:w="100" w:type="dxa"/>
        <w:left w:w="100" w:type="dxa"/>
        <w:bottom w:w="100" w:type="dxa"/>
        <w:right w:w="100" w:type="dxa"/>
      </w:tblCellMar>
    </w:tblPr>
  </w:style>
  <w:style w:type="table" w:styleId="a7" w:customStyle="1">
    <w:basedOn w:val="TableNormal"/>
    <w:tblPr>
      <w:tblStyleRowBandSize w:val="1"/>
      <w:tblStyleColBandSize w:val="1"/>
      <w:tblCellMar>
        <w:top w:w="100" w:type="dxa"/>
        <w:left w:w="100" w:type="dxa"/>
        <w:bottom w:w="100" w:type="dxa"/>
        <w:right w:w="100" w:type="dxa"/>
      </w:tblCellMar>
    </w:tblPr>
  </w:style>
  <w:style w:type="table" w:styleId="a8" w:customStyle="1">
    <w:basedOn w:val="TableNormal"/>
    <w:tblPr>
      <w:tblStyleRowBandSize w:val="1"/>
      <w:tblStyleColBandSize w:val="1"/>
      <w:tblCellMar>
        <w:top w:w="100" w:type="dxa"/>
        <w:left w:w="100" w:type="dxa"/>
        <w:bottom w:w="100" w:type="dxa"/>
        <w:right w:w="100" w:type="dxa"/>
      </w:tblCellMar>
    </w:tblPr>
  </w:style>
  <w:style w:type="table" w:styleId="a9" w:customStyle="1">
    <w:basedOn w:val="TableNormal"/>
    <w:tblPr>
      <w:tblStyleRowBandSize w:val="1"/>
      <w:tblStyleColBandSize w:val="1"/>
      <w:tblCellMar>
        <w:top w:w="100" w:type="dxa"/>
        <w:left w:w="100" w:type="dxa"/>
        <w:bottom w:w="100" w:type="dxa"/>
        <w:right w:w="100" w:type="dxa"/>
      </w:tblCellMar>
    </w:tblPr>
  </w:style>
  <w:style w:type="table" w:styleId="aa" w:customStyle="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B0922"/>
    <w:rPr>
      <w:color w:val="0000FF" w:themeColor="hyperlink"/>
      <w:u w:val="single"/>
    </w:rPr>
  </w:style>
  <w:style w:type="character" w:styleId="UnresolvedMention">
    <w:name w:val="Unresolved Mention"/>
    <w:basedOn w:val="DefaultParagraphFont"/>
    <w:uiPriority w:val="99"/>
    <w:semiHidden/>
    <w:unhideWhenUsed/>
    <w:rsid w:val="00BB0922"/>
    <w:rPr>
      <w:color w:val="605E5C"/>
      <w:shd w:val="clear" w:color="auto" w:fill="E1DFDD"/>
    </w:rPr>
  </w:style>
  <w:style w:type="paragraph" w:styleId="ListParagraph">
    <w:name w:val="List Paragraph"/>
    <w:basedOn w:val="Normal"/>
    <w:uiPriority w:val="34"/>
    <w:qFormat/>
    <w:rsid w:val="00D262E3"/>
    <w:pPr>
      <w:ind w:left="720"/>
      <w:contextualSpacing/>
    </w:pPr>
  </w:style>
  <w:style w:type="paragraph" w:styleId="TOC1">
    <w:name w:val="toc 1"/>
    <w:basedOn w:val="Normal"/>
    <w:next w:val="Normal"/>
    <w:autoRedefine/>
    <w:uiPriority w:val="39"/>
    <w:unhideWhenUsed/>
    <w:rsid w:val="00395374"/>
    <w:pPr>
      <w:spacing w:after="100"/>
    </w:pPr>
  </w:style>
  <w:style w:type="paragraph" w:styleId="TOC2">
    <w:name w:val="toc 2"/>
    <w:basedOn w:val="Normal"/>
    <w:next w:val="Normal"/>
    <w:autoRedefine/>
    <w:uiPriority w:val="39"/>
    <w:unhideWhenUsed/>
    <w:rsid w:val="00395374"/>
    <w:pPr>
      <w:spacing w:after="100"/>
      <w:ind w:left="240"/>
    </w:pPr>
  </w:style>
  <w:style w:type="paragraph" w:styleId="TOC3">
    <w:name w:val="toc 3"/>
    <w:basedOn w:val="Normal"/>
    <w:next w:val="Normal"/>
    <w:autoRedefine/>
    <w:uiPriority w:val="39"/>
    <w:unhideWhenUsed/>
    <w:rsid w:val="00395374"/>
    <w:pPr>
      <w:spacing w:after="100"/>
      <w:ind w:left="480"/>
    </w:pPr>
  </w:style>
  <w:style w:type="paragraph" w:styleId="Revision">
    <w:name w:val="Revision"/>
    <w:hidden/>
    <w:uiPriority w:val="99"/>
    <w:semiHidden/>
    <w:rsid w:val="00A838AB"/>
    <w:pPr>
      <w:spacing w:after="0"/>
    </w:pPr>
  </w:style>
  <w:style w:type="character" w:styleId="CommentReference">
    <w:name w:val="annotation reference"/>
    <w:basedOn w:val="DefaultParagraphFont"/>
    <w:uiPriority w:val="99"/>
    <w:semiHidden/>
    <w:unhideWhenUsed/>
    <w:rsid w:val="003561CD"/>
    <w:rPr>
      <w:sz w:val="16"/>
      <w:szCs w:val="16"/>
    </w:rPr>
  </w:style>
  <w:style w:type="paragraph" w:styleId="CommentText">
    <w:name w:val="annotation text"/>
    <w:basedOn w:val="Normal"/>
    <w:link w:val="CommentTextChar"/>
    <w:uiPriority w:val="99"/>
    <w:unhideWhenUsed/>
    <w:rsid w:val="003561CD"/>
    <w:rPr>
      <w:sz w:val="20"/>
      <w:szCs w:val="20"/>
    </w:rPr>
  </w:style>
  <w:style w:type="character" w:styleId="CommentTextChar" w:customStyle="1">
    <w:name w:val="Comment Text Char"/>
    <w:basedOn w:val="DefaultParagraphFont"/>
    <w:link w:val="CommentText"/>
    <w:uiPriority w:val="99"/>
    <w:rsid w:val="003561CD"/>
    <w:rPr>
      <w:sz w:val="20"/>
      <w:szCs w:val="20"/>
    </w:rPr>
  </w:style>
  <w:style w:type="paragraph" w:styleId="CommentSubject">
    <w:name w:val="annotation subject"/>
    <w:basedOn w:val="CommentText"/>
    <w:next w:val="CommentText"/>
    <w:link w:val="CommentSubjectChar"/>
    <w:uiPriority w:val="99"/>
    <w:semiHidden/>
    <w:unhideWhenUsed/>
    <w:rsid w:val="003561CD"/>
    <w:rPr>
      <w:b/>
      <w:bCs/>
    </w:rPr>
  </w:style>
  <w:style w:type="character" w:styleId="CommentSubjectChar" w:customStyle="1">
    <w:name w:val="Comment Subject Char"/>
    <w:basedOn w:val="CommentTextChar"/>
    <w:link w:val="CommentSubject"/>
    <w:uiPriority w:val="99"/>
    <w:semiHidden/>
    <w:rsid w:val="003561CD"/>
    <w:rPr>
      <w:b/>
      <w:bCs/>
      <w:sz w:val="20"/>
      <w:szCs w:val="20"/>
    </w:rPr>
  </w:style>
  <w:style w:type="character" w:styleId="FollowedHyperlink">
    <w:name w:val="FollowedHyperlink"/>
    <w:basedOn w:val="DefaultParagraphFont"/>
    <w:uiPriority w:val="99"/>
    <w:semiHidden/>
    <w:unhideWhenUsed/>
    <w:rsid w:val="007B31B6"/>
    <w:rPr>
      <w:color w:val="800080" w:themeColor="followedHyperlink"/>
      <w:u w:val="single"/>
    </w:rPr>
  </w:style>
  <w:style w:type="table" w:styleId="TableGrid">
    <w:name w:val="Table Grid"/>
    <w:basedOn w:val="TableNormal"/>
    <w:uiPriority w:val="39"/>
    <w:rsid w:val="00C9370E"/>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CurrentList1" w:customStyle="1">
    <w:name w:val="Current List1"/>
    <w:uiPriority w:val="99"/>
    <w:rsid w:val="00FE344E"/>
    <w:pPr>
      <w:numPr>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166981">
      <w:bodyDiv w:val="1"/>
      <w:marLeft w:val="0"/>
      <w:marRight w:val="0"/>
      <w:marTop w:val="0"/>
      <w:marBottom w:val="0"/>
      <w:divBdr>
        <w:top w:val="none" w:sz="0" w:space="0" w:color="auto"/>
        <w:left w:val="none" w:sz="0" w:space="0" w:color="auto"/>
        <w:bottom w:val="none" w:sz="0" w:space="0" w:color="auto"/>
        <w:right w:val="none" w:sz="0" w:space="0" w:color="auto"/>
      </w:divBdr>
    </w:div>
    <w:div w:id="554589861">
      <w:bodyDiv w:val="1"/>
      <w:marLeft w:val="0"/>
      <w:marRight w:val="0"/>
      <w:marTop w:val="0"/>
      <w:marBottom w:val="0"/>
      <w:divBdr>
        <w:top w:val="none" w:sz="0" w:space="0" w:color="auto"/>
        <w:left w:val="none" w:sz="0" w:space="0" w:color="auto"/>
        <w:bottom w:val="none" w:sz="0" w:space="0" w:color="auto"/>
        <w:right w:val="none" w:sz="0" w:space="0" w:color="auto"/>
      </w:divBdr>
    </w:div>
    <w:div w:id="767509841">
      <w:bodyDiv w:val="1"/>
      <w:marLeft w:val="0"/>
      <w:marRight w:val="0"/>
      <w:marTop w:val="0"/>
      <w:marBottom w:val="0"/>
      <w:divBdr>
        <w:top w:val="none" w:sz="0" w:space="0" w:color="auto"/>
        <w:left w:val="none" w:sz="0" w:space="0" w:color="auto"/>
        <w:bottom w:val="none" w:sz="0" w:space="0" w:color="auto"/>
        <w:right w:val="none" w:sz="0" w:space="0" w:color="auto"/>
      </w:divBdr>
    </w:div>
    <w:div w:id="782916244">
      <w:bodyDiv w:val="1"/>
      <w:marLeft w:val="0"/>
      <w:marRight w:val="0"/>
      <w:marTop w:val="0"/>
      <w:marBottom w:val="0"/>
      <w:divBdr>
        <w:top w:val="none" w:sz="0" w:space="0" w:color="auto"/>
        <w:left w:val="none" w:sz="0" w:space="0" w:color="auto"/>
        <w:bottom w:val="none" w:sz="0" w:space="0" w:color="auto"/>
        <w:right w:val="none" w:sz="0" w:space="0" w:color="auto"/>
      </w:divBdr>
    </w:div>
    <w:div w:id="1005672834">
      <w:bodyDiv w:val="1"/>
      <w:marLeft w:val="0"/>
      <w:marRight w:val="0"/>
      <w:marTop w:val="0"/>
      <w:marBottom w:val="0"/>
      <w:divBdr>
        <w:top w:val="none" w:sz="0" w:space="0" w:color="auto"/>
        <w:left w:val="none" w:sz="0" w:space="0" w:color="auto"/>
        <w:bottom w:val="none" w:sz="0" w:space="0" w:color="auto"/>
        <w:right w:val="none" w:sz="0" w:space="0" w:color="auto"/>
      </w:divBdr>
    </w:div>
    <w:div w:id="1167329653">
      <w:bodyDiv w:val="1"/>
      <w:marLeft w:val="0"/>
      <w:marRight w:val="0"/>
      <w:marTop w:val="0"/>
      <w:marBottom w:val="0"/>
      <w:divBdr>
        <w:top w:val="none" w:sz="0" w:space="0" w:color="auto"/>
        <w:left w:val="none" w:sz="0" w:space="0" w:color="auto"/>
        <w:bottom w:val="none" w:sz="0" w:space="0" w:color="auto"/>
        <w:right w:val="none" w:sz="0" w:space="0" w:color="auto"/>
      </w:divBdr>
    </w:div>
    <w:div w:id="1212424308">
      <w:bodyDiv w:val="1"/>
      <w:marLeft w:val="0"/>
      <w:marRight w:val="0"/>
      <w:marTop w:val="0"/>
      <w:marBottom w:val="0"/>
      <w:divBdr>
        <w:top w:val="none" w:sz="0" w:space="0" w:color="auto"/>
        <w:left w:val="none" w:sz="0" w:space="0" w:color="auto"/>
        <w:bottom w:val="none" w:sz="0" w:space="0" w:color="auto"/>
        <w:right w:val="none" w:sz="0" w:space="0" w:color="auto"/>
      </w:divBdr>
    </w:div>
    <w:div w:id="1452164045">
      <w:bodyDiv w:val="1"/>
      <w:marLeft w:val="0"/>
      <w:marRight w:val="0"/>
      <w:marTop w:val="0"/>
      <w:marBottom w:val="0"/>
      <w:divBdr>
        <w:top w:val="none" w:sz="0" w:space="0" w:color="auto"/>
        <w:left w:val="none" w:sz="0" w:space="0" w:color="auto"/>
        <w:bottom w:val="none" w:sz="0" w:space="0" w:color="auto"/>
        <w:right w:val="none" w:sz="0" w:space="0" w:color="auto"/>
      </w:divBdr>
    </w:div>
    <w:div w:id="1623686515">
      <w:bodyDiv w:val="1"/>
      <w:marLeft w:val="0"/>
      <w:marRight w:val="0"/>
      <w:marTop w:val="0"/>
      <w:marBottom w:val="0"/>
      <w:divBdr>
        <w:top w:val="none" w:sz="0" w:space="0" w:color="auto"/>
        <w:left w:val="none" w:sz="0" w:space="0" w:color="auto"/>
        <w:bottom w:val="none" w:sz="0" w:space="0" w:color="auto"/>
        <w:right w:val="none" w:sz="0" w:space="0" w:color="auto"/>
      </w:divBdr>
    </w:div>
    <w:div w:id="1689409773">
      <w:bodyDiv w:val="1"/>
      <w:marLeft w:val="0"/>
      <w:marRight w:val="0"/>
      <w:marTop w:val="0"/>
      <w:marBottom w:val="0"/>
      <w:divBdr>
        <w:top w:val="none" w:sz="0" w:space="0" w:color="auto"/>
        <w:left w:val="none" w:sz="0" w:space="0" w:color="auto"/>
        <w:bottom w:val="none" w:sz="0" w:space="0" w:color="auto"/>
        <w:right w:val="none" w:sz="0" w:space="0" w:color="auto"/>
      </w:divBdr>
    </w:div>
    <w:div w:id="1804881423">
      <w:bodyDiv w:val="1"/>
      <w:marLeft w:val="0"/>
      <w:marRight w:val="0"/>
      <w:marTop w:val="0"/>
      <w:marBottom w:val="0"/>
      <w:divBdr>
        <w:top w:val="none" w:sz="0" w:space="0" w:color="auto"/>
        <w:left w:val="none" w:sz="0" w:space="0" w:color="auto"/>
        <w:bottom w:val="none" w:sz="0" w:space="0" w:color="auto"/>
        <w:right w:val="none" w:sz="0" w:space="0" w:color="auto"/>
      </w:divBdr>
    </w:div>
    <w:div w:id="1898275802">
      <w:bodyDiv w:val="1"/>
      <w:marLeft w:val="0"/>
      <w:marRight w:val="0"/>
      <w:marTop w:val="0"/>
      <w:marBottom w:val="0"/>
      <w:divBdr>
        <w:top w:val="none" w:sz="0" w:space="0" w:color="auto"/>
        <w:left w:val="none" w:sz="0" w:space="0" w:color="auto"/>
        <w:bottom w:val="none" w:sz="0" w:space="0" w:color="auto"/>
        <w:right w:val="none" w:sz="0" w:space="0" w:color="auto"/>
      </w:divBdr>
    </w:div>
    <w:div w:id="1930238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athena.ohdsi.org/search-terms/terms?domain=Type+Concept&amp;standardConcept=Standard&amp;page=1&amp;pageSize=15&amp;query=" TargetMode="External"/></Relationships>
</file>

<file path=word/_rels/document.xml.rels>&#65279;<?xml version="1.0" encoding="utf-8"?><Relationships xmlns="http://schemas.openxmlformats.org/package/2006/relationships"><Relationship Type="http://schemas.openxmlformats.org/officeDocument/2006/relationships/hyperlink" Target="http://hl7.org/fhir/us/mcode/StructureDefinition-mcode-genomic-variant-definitions.html" TargetMode="External" Id="rId26" /><Relationship Type="http://schemas.openxmlformats.org/officeDocument/2006/relationships/image" Target="media/image4.png" Id="rId21" /><Relationship Type="http://schemas.openxmlformats.org/officeDocument/2006/relationships/hyperlink" Target="http://hl7.org/fhir/summary.html" TargetMode="External" Id="rId63" /><Relationship Type="http://schemas.openxmlformats.org/officeDocument/2006/relationships/hyperlink" Target="https://ohdsi.github.io/TheBookOfOhdsi/" TargetMode="External" Id="rId68" /><Relationship Type="http://schemas.openxmlformats.org/officeDocument/2006/relationships/numbering" Target="numbering.xml" Id="rId2" /><Relationship Type="http://schemas.microsoft.com/office/2018/08/relationships/commentsExtensible" Target="commentsExtensible.xml" Id="rId16" /><Relationship Type="http://schemas.openxmlformats.org/officeDocument/2006/relationships/hyperlink" Target="http://hl7.org/fhir/R4/condition.html" TargetMode="External" Id="rId29" /><Relationship Type="http://schemas.openxmlformats.org/officeDocument/2006/relationships/hyperlink" Target="http://hl7.org/fhir/us/core/STU6.1/StructureDefinition-us-core-condition-problems-health-concerns.html" TargetMode="External" Id="rId32" /><Relationship Type="http://schemas.openxmlformats.org/officeDocument/2006/relationships/hyperlink" Target="https://terminology.hl7.org/5.5.0/ValueSet-gender-identity.html" TargetMode="External" Id="rId37" /><Relationship Type="http://schemas.openxmlformats.org/officeDocument/2006/relationships/image" Target="media/image7.png" Id="rId40" /><Relationship Type="http://schemas.openxmlformats.org/officeDocument/2006/relationships/hyperlink" Target="http://hl7.org/fhir/person.html" TargetMode="External" Id="rId45" /><Relationship Type="http://schemas.openxmlformats.org/officeDocument/2006/relationships/hyperlink" Target="http://hl7.org/fhir/R4/medicationrequest.html" TargetMode="External" Id="rId58" /><Relationship Type="http://schemas.openxmlformats.org/officeDocument/2006/relationships/webSettings" Target="webSettings.xml" Id="rId5" /><Relationship Type="http://schemas.openxmlformats.org/officeDocument/2006/relationships/hyperlink" Target="https://ohdsi.github.io/CommonDataModel/cdm54.html" TargetMode="External" Id="rId19" /><Relationship Type="http://schemas.microsoft.com/office/2011/relationships/commentsExtended" Target="commentsExtended.xml" Id="rId14" /><Relationship Type="http://schemas.openxmlformats.org/officeDocument/2006/relationships/image" Target="media/image5.png" Id="rId22" /><Relationship Type="http://schemas.openxmlformats.org/officeDocument/2006/relationships/hyperlink" Target="http://hl7.org/fhir/us/mcode/StructureDefinition-mcode-genomic-variant-definitions.html" TargetMode="External" Id="rId27" /><Relationship Type="http://schemas.openxmlformats.org/officeDocument/2006/relationships/hyperlink" Target="http://hl7.org/fhir/R4/condition.html" TargetMode="External" Id="rId30" /><Relationship Type="http://schemas.openxmlformats.org/officeDocument/2006/relationships/hyperlink" Target="http://hl7.org/fhir/R4/datatypes.html" TargetMode="External" Id="rId35" /><Relationship Type="http://schemas.openxmlformats.org/officeDocument/2006/relationships/hyperlink" Target="https://hl7.org/fhir/r4/condition.html" TargetMode="External" Id="rId48" /><Relationship Type="http://schemas.openxmlformats.org/officeDocument/2006/relationships/hyperlink" Target="mailto:qi.yang1@iqvia.com" TargetMode="External" Id="rId56" /><Relationship Type="http://schemas.openxmlformats.org/officeDocument/2006/relationships/hyperlink" Target="http://hl7.org/fhir/" TargetMode="External" Id="rId64" /><Relationship Type="http://schemas.openxmlformats.org/officeDocument/2006/relationships/hyperlink" Target="https://ohdsi.github.io/TheBookOfOhdsi/Glossary.html" TargetMode="External" Id="rId69" /><Relationship Type="http://schemas.microsoft.com/office/2011/relationships/people" Target="people.xml" Id="rId72" /><Relationship Type="http://schemas.openxmlformats.org/officeDocument/2006/relationships/styles" Target="styles.xml" Id="rId3" /><Relationship Type="http://schemas.openxmlformats.org/officeDocument/2006/relationships/image" Target="media/image1.png" Id="rId12" /><Relationship Type="http://schemas.openxmlformats.org/officeDocument/2006/relationships/hyperlink" Target="http://hl7.org/fhir/us/mcode/StructureDefinition-mcode-genomic-variant-definitions.html" TargetMode="External" Id="rId25" /><Relationship Type="http://schemas.openxmlformats.org/officeDocument/2006/relationships/hyperlink" Target="http://hl7.org/fhir/R4/condition.html" TargetMode="External" Id="rId33" /><Relationship Type="http://schemas.openxmlformats.org/officeDocument/2006/relationships/image" Target="media/image6.png" Id="rId38" /><Relationship Type="http://schemas.openxmlformats.org/officeDocument/2006/relationships/hyperlink" Target="http://hl7.org/fhir/practitioner.html" TargetMode="External" Id="rId46" /><Relationship Type="http://schemas.openxmlformats.org/officeDocument/2006/relationships/hyperlink" Target="http://hl7.org/fhir/R4/medicationrequest.html" TargetMode="External" Id="rId59" /><Relationship Type="http://schemas.openxmlformats.org/officeDocument/2006/relationships/image" Target="media/image3.png" Id="rId20" /><Relationship Type="http://schemas.openxmlformats.org/officeDocument/2006/relationships/image" Target="media/image8.png" Id="rId41" /><Relationship Type="http://schemas.openxmlformats.org/officeDocument/2006/relationships/hyperlink" Target="mailto:mayT@mitre.org" TargetMode="External" Id="rId54" /><Relationship Type="http://schemas.openxmlformats.org/officeDocument/2006/relationships/hyperlink" Target="https://ohdsi.github.io/CommonDataModel/" TargetMode="External" Id="rId70" /><Relationship Type="http://schemas.openxmlformats.org/officeDocument/2006/relationships/customXml" Target="../customXml/item1.xml" Id="rId1" /><Relationship Type="http://schemas.openxmlformats.org/officeDocument/2006/relationships/footnotes" Target="footnotes.xml" Id="rId6" /><Relationship Type="http://schemas.microsoft.com/office/2016/09/relationships/commentsIds" Target="commentsIds.xml" Id="rId15" /><Relationship Type="http://schemas.openxmlformats.org/officeDocument/2006/relationships/hyperlink" Target="https://ohdsi.github.io/CommonDataModel/cdm54.html" TargetMode="External" Id="rId23" /><Relationship Type="http://schemas.openxmlformats.org/officeDocument/2006/relationships/hyperlink" Target="http://hl7.org/fhir/R4/condition.html" TargetMode="External" Id="rId28" /><Relationship Type="http://schemas.openxmlformats.org/officeDocument/2006/relationships/hyperlink" Target="https://terminology.hl7.org/index.html" TargetMode="External" Id="rId36" /><Relationship Type="http://schemas.openxmlformats.org/officeDocument/2006/relationships/hyperlink" Target="https://hl7.org/fhir/R4/condition.html" TargetMode="External" Id="rId49" /><Relationship Type="http://schemas.openxmlformats.org/officeDocument/2006/relationships/hyperlink" Target="https://ohdsi.github.io/TheBookOfOhdsi/CommonDataModel.html" TargetMode="External" Id="rId57" /><Relationship Type="http://schemas.openxmlformats.org/officeDocument/2006/relationships/hyperlink" Target="http://hl7.org/fhir/R4/datatypes.html" TargetMode="External" Id="rId31" /><Relationship Type="http://schemas.openxmlformats.org/officeDocument/2006/relationships/hyperlink" Target="http://hl7.org/fhir/patient.html" TargetMode="External" Id="rId44" /><Relationship Type="http://schemas.openxmlformats.org/officeDocument/2006/relationships/hyperlink" Target="https://github.com/CodeX-HL7-FHIR-Accelerator/fhir2omop-cookbook/issues" TargetMode="External" Id="rId52" /><Relationship Type="http://schemas.openxmlformats.org/officeDocument/2006/relationships/hyperlink" Target="http://hl7.org/fhir/medication.html" TargetMode="External" Id="rId60" /><Relationship Type="http://schemas.openxmlformats.org/officeDocument/2006/relationships/theme" Target="theme/theme1.xml" Id="rId73" /><Relationship Type="http://schemas.openxmlformats.org/officeDocument/2006/relationships/settings" Target="settings.xml" Id="rId4" /><Relationship Type="http://schemas.openxmlformats.org/officeDocument/2006/relationships/comments" Target="comments.xml" Id="rId13" /><Relationship Type="http://schemas.openxmlformats.org/officeDocument/2006/relationships/image" Target="media/image2.png" Id="rId18" /><Relationship Type="http://schemas.openxmlformats.org/officeDocument/2006/relationships/hyperlink" Target="https://browser.ihtsdotools.org/?perspective=full&amp;conceptId1=446141000124107&amp;edition=MAIN/2024-07-01&amp;release=&amp;languages=en&amp;latestRedirect=false" TargetMode="External" Id="rId39" /><Relationship Type="http://schemas.openxmlformats.org/officeDocument/2006/relationships/hyperlink" Target="http://hl7.org/fhir/R4/datatypes.html" TargetMode="External" Id="rId34" /><Relationship Type="http://schemas.openxmlformats.org/officeDocument/2006/relationships/hyperlink" Target="https://hl7.org/fhir/R4/valueset-condition-category.html" TargetMode="External" Id="rId50" /><Relationship Type="http://schemas.openxmlformats.org/officeDocument/2006/relationships/hyperlink" Target="mailto:guy.livne@moh.gov.il" TargetMode="External" Id="rId55" /><Relationship Type="http://schemas.openxmlformats.org/officeDocument/2006/relationships/endnotes" Target="endnotes.xml" Id="rId7" /><Relationship Type="http://schemas.openxmlformats.org/officeDocument/2006/relationships/fontTable" Target="fontTable.xml" Id="rId71" /><Relationship Type="http://schemas.openxmlformats.org/officeDocument/2006/relationships/hyperlink" Target="https://ohdsi.github.io/TheBookOfOhdsi/" TargetMode="External" Id="Rdf598bb1534a4788" /><Relationship Type="http://schemas.openxmlformats.org/officeDocument/2006/relationships/hyperlink" Target="https://confluence.hl7.org/display/VA/FHIR+to+OMOP" TargetMode="External" Id="R018d7b6b3f7f4f20" /><Relationship Type="http://schemas.openxmlformats.org/officeDocument/2006/relationships/hyperlink" Target="https://build.fhir.org/ig/HL7/fhir-ips/" TargetMode="External" Id="Rde13115a891a41a4" /><Relationship Type="http://schemas.openxmlformats.org/officeDocument/2006/relationships/hyperlink" Target="https://build.fhir.org/ig/HL7/fhir-omop-ig/" TargetMode="External" Id="R6debd95ae3a44009" /><Relationship Type="http://schemas.openxmlformats.org/officeDocument/2006/relationships/hyperlink" Target="https://www.hl7.org/fhir/observation.html" TargetMode="External" Id="R1081c186f059407e" /><Relationship Type="http://schemas.openxmlformats.org/officeDocument/2006/relationships/hyperlink" Target="http://hl7.org/fhir/us/mcode/StructureDefinition-mcode-genomic-variant.html" TargetMode="External" Id="R89a75091a8fb406f" /><Relationship Type="http://schemas.openxmlformats.org/officeDocument/2006/relationships/hyperlink" Target="http://terminology.hl7.org/CodeSystem/condition-clinical" TargetMode="External" Id="R73561f91e6304a9d" /><Relationship Type="http://schemas.openxmlformats.org/officeDocument/2006/relationships/hyperlink" Target="https://build.fhir.org/valueset-medicationrequest-status.html" TargetMode="External" Id="Raf32d25483874b9a" /><Relationship Type="http://schemas.openxmlformats.org/officeDocument/2006/relationships/hyperlink" Target="https://athena.ohdsi.org/search-terms/terms/764223" TargetMode="External" Id="R70a62f5682594400" /><Relationship Type="http://schemas.openxmlformats.org/officeDocument/2006/relationships/hyperlink" Target="http://terminology.hl7.org/CodeSystem/condition-clinical" TargetMode="External" Id="R8e44f08bd10c4a9f" /><Relationship Type="http://schemas.openxmlformats.org/officeDocument/2006/relationships/hyperlink" Target="https://docs.github.com/en/account-and-profile/managing-subscriptions-and-notifications-on-github/setting-up-notifications/configuring-notifications" TargetMode="External" Id="Ra5d204f06cba48f4" /><Relationship Type="http://schemas.openxmlformats.org/officeDocument/2006/relationships/hyperlink" Target="https://www.hl7.org/fhir/profiling.html" TargetMode="External" Id="Rdcf036ef2ce64335" /><Relationship Type="http://schemas.openxmlformats.org/officeDocument/2006/relationships/hyperlink" Target="http://hl7.org/fhir/us/mcode/" TargetMode="External" Id="R4c199fa0b5c945c1" /><Relationship Type="http://schemas.openxmlformats.org/officeDocument/2006/relationships/hyperlink" Target="http://www.hl7.org/implement/standards/product_brief.cfm?product_id=185" TargetMode="External" Id="R4a7e5b004559403c" /><Relationship Type="http://schemas.openxmlformats.org/officeDocument/2006/relationships/hyperlink" Target="https://www.hl7.org/implement/standards/product_brief.cfm?product_id=186" TargetMode="External" Id="R0147b1111f0c4426" /><Relationship Type="http://schemas.openxmlformats.org/officeDocument/2006/relationships/hyperlink" Target="http://www.hl7.org/implement/standards/product_brief.cfm?product_id=7" TargetMode="External" Id="Rac7effb5bdf64b5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ohdsi.github.io/CommonDataModel/cdm5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F9353-8EED-7942-9148-B2C7A0C42D4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Yang, Qi</lastModifiedBy>
  <revision>107</revision>
  <dcterms:created xsi:type="dcterms:W3CDTF">2024-10-13T16:19:00.0000000Z</dcterms:created>
  <dcterms:modified xsi:type="dcterms:W3CDTF">2025-03-24T15:04:52.1959726Z</dcterms:modified>
</coreProperties>
</file>